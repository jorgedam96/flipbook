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before="57" w:after="57"/>
        <w:rPr>
          <w:rFonts w:ascii="Roboto" w:hAnsi="Roboto"/>
          <w:b/>
          <w:b/>
          <w:bCs/>
          <w:sz w:val="30"/>
          <w:szCs w:val="30"/>
          <w:del w:id="1" w:author="Autor desconocido" w:date="2020-12-10T23:42:45Z"/>
        </w:rPr>
      </w:pPr>
      <w:del w:id="0" w:author="Autor desconocido" w:date="2020-12-10T23:42:45Z">
        <w:r>
          <w:rPr>
            <w:rFonts w:ascii="Roboto" w:hAnsi="Roboto"/>
            <w:b/>
            <w:bCs/>
            <w:sz w:val="30"/>
            <w:szCs w:val="30"/>
          </w:rPr>
        </w:r>
      </w:del>
    </w:p>
    <w:p>
      <w:pPr>
        <w:pStyle w:val="Normal"/>
        <w:bidi w:val="0"/>
        <w:rPr>
          <w:rFonts w:ascii="Times New Roman" w:hAnsi="Times New Roman"/>
          <w:del w:id="3" w:author="Autor desconocido" w:date="2020-12-10T23:42:45Z"/>
        </w:rPr>
      </w:pPr>
      <w:del w:id="2" w:author="Autor desconocido" w:date="2020-12-10T23:42:45Z">
        <w:r>
          <w:rPr/>
        </w:r>
      </w:del>
    </w:p>
    <w:p>
      <w:pPr>
        <w:pStyle w:val="Normal"/>
        <w:bidi w:val="0"/>
        <w:rPr>
          <w:rFonts w:ascii="Times New Roman" w:hAnsi="Times New Roman"/>
          <w:del w:id="5" w:author="Autor desconocido" w:date="2020-12-10T23:42:45Z"/>
        </w:rPr>
      </w:pPr>
      <w:del w:id="4" w:author="Autor desconocido" w:date="2020-12-10T23:42:45Z">
        <w:r>
          <w:rPr/>
        </w:r>
      </w:del>
    </w:p>
    <w:p>
      <w:pPr>
        <w:pStyle w:val="Normal"/>
        <w:bidi w:val="0"/>
        <w:rPr>
          <w:rFonts w:ascii="Times New Roman" w:hAnsi="Times New Roman"/>
          <w:del w:id="7" w:author="Autor desconocido" w:date="2020-12-10T23:42:45Z"/>
        </w:rPr>
      </w:pPr>
      <w:del w:id="6" w:author="Autor desconocido" w:date="2020-12-10T23:42:45Z">
        <w:r>
          <w:rPr/>
        </w:r>
      </w:del>
    </w:p>
    <w:p>
      <w:pPr>
        <w:pStyle w:val="Normal"/>
        <w:bidi w:val="0"/>
        <w:rPr>
          <w:rFonts w:ascii="Times New Roman" w:hAnsi="Times New Roman"/>
          <w:del w:id="9" w:author="Autor desconocido" w:date="2020-12-10T23:42:45Z"/>
        </w:rPr>
      </w:pPr>
      <w:del w:id="8" w:author="Autor desconocido" w:date="2020-12-10T23:42:45Z">
        <w:r>
          <w:rPr/>
        </w:r>
      </w:del>
    </w:p>
    <w:p>
      <w:pPr>
        <w:pStyle w:val="Normal"/>
        <w:bidi w:val="0"/>
        <w:rPr>
          <w:rFonts w:ascii="Times New Roman" w:hAnsi="Times New Roman"/>
          <w:del w:id="11" w:author="Autor desconocido" w:date="2020-12-10T23:42:45Z"/>
        </w:rPr>
      </w:pPr>
      <w:del w:id="10" w:author="Autor desconocido" w:date="2020-12-10T23:42:45Z">
        <w:r>
          <w:rPr/>
        </w:r>
      </w:del>
    </w:p>
    <w:p>
      <w:pPr>
        <w:pStyle w:val="Normal"/>
        <w:bidi w:val="0"/>
        <w:rPr>
          <w:rFonts w:ascii="Times New Roman" w:hAnsi="Times New Roman"/>
          <w:del w:id="13" w:author="Autor desconocido" w:date="2020-12-10T23:42:45Z"/>
        </w:rPr>
      </w:pPr>
      <w:del w:id="12" w:author="Autor desconocido" w:date="2020-12-10T23:42:45Z">
        <w:r>
          <w:rPr/>
        </w:r>
      </w:del>
    </w:p>
    <w:p>
      <w:pPr>
        <w:pStyle w:val="Normal"/>
        <w:bidi w:val="0"/>
        <w:rPr>
          <w:rFonts w:ascii="Times New Roman" w:hAnsi="Times New Roman"/>
          <w:del w:id="15" w:author="Autor desconocido" w:date="2020-12-10T23:42:45Z"/>
        </w:rPr>
      </w:pPr>
      <w:del w:id="14" w:author="Autor desconocido" w:date="2020-12-10T23:42:45Z">
        <w:r>
          <w:rPr/>
        </w:r>
      </w:del>
    </w:p>
    <w:p>
      <w:pPr>
        <w:pStyle w:val="Normal"/>
        <w:bidi w:val="0"/>
        <w:rPr>
          <w:rFonts w:ascii="Times New Roman" w:hAnsi="Times New Roman"/>
          <w:del w:id="17" w:author="Autor desconocido" w:date="2020-12-10T23:42:45Z"/>
        </w:rPr>
      </w:pPr>
      <w:del w:id="16" w:author="Autor desconocido" w:date="2020-12-10T23:42:45Z">
        <w:r>
          <w:rPr/>
        </w:r>
      </w:del>
    </w:p>
    <w:p>
      <w:pPr>
        <w:pStyle w:val="Normal"/>
        <w:bidi w:val="0"/>
        <w:rPr>
          <w:rFonts w:ascii="Times New Roman" w:hAnsi="Times New Roman"/>
          <w:del w:id="19" w:author="Autor desconocido" w:date="2020-12-10T23:42:45Z"/>
        </w:rPr>
      </w:pPr>
      <w:del w:id="18" w:author="Autor desconocido" w:date="2020-12-10T23:42:45Z">
        <w:r>
          <w:rPr/>
        </w:r>
      </w:del>
    </w:p>
    <w:p>
      <w:pPr>
        <w:pStyle w:val="Normal"/>
        <w:bidi w:val="0"/>
        <w:spacing w:before="57" w:after="57"/>
        <w:rPr>
          <w:rFonts w:ascii="Roboto" w:hAnsi="Roboto"/>
          <w:b/>
          <w:b/>
          <w:bCs/>
          <w:sz w:val="30"/>
          <w:szCs w:val="30"/>
          <w:del w:id="21" w:author="Autor desconocido" w:date="2020-12-11T01:01:00Z"/>
        </w:rPr>
      </w:pPr>
      <w:del w:id="20" w:author="Autor desconocido" w:date="2020-12-11T01:01:00Z">
        <w:r>
          <w:rPr>
            <w:rFonts w:ascii="Roboto" w:hAnsi="Roboto"/>
            <w:b/>
            <w:bCs/>
            <w:sz w:val="30"/>
            <w:szCs w:val="30"/>
          </w:rPr>
        </w:r>
      </w:del>
    </w:p>
    <w:p>
      <w:pPr>
        <w:pStyle w:val="Normal"/>
        <w:bidi w:val="0"/>
        <w:spacing w:before="57" w:after="57"/>
        <w:jc w:val="center"/>
        <w:rPr>
          <w:rFonts w:ascii="Roboto" w:hAnsi="Roboto"/>
          <w:b/>
          <w:b/>
          <w:bCs/>
          <w:sz w:val="30"/>
          <w:szCs w:val="30"/>
          <w:del w:id="23" w:author="Autor desconocido" w:date="2020-12-10T23:41:21Z"/>
        </w:rPr>
      </w:pPr>
      <w:del w:id="22" w:author="Autor desconocido" w:date="2020-12-10T23:41:21Z">
        <w:r>
          <w:rPr>
            <w:rFonts w:ascii="Roboto" w:hAnsi="Roboto"/>
            <w:b/>
            <w:bCs/>
            <w:sz w:val="30"/>
            <w:szCs w:val="30"/>
          </w:rPr>
        </w:r>
      </w:del>
    </w:p>
    <w:p>
      <w:pPr>
        <w:pStyle w:val="Normal"/>
        <w:bidi w:val="0"/>
        <w:spacing w:before="57" w:after="57"/>
        <w:jc w:val="center"/>
        <w:rPr>
          <w:rFonts w:ascii="Roboto" w:hAnsi="Roboto"/>
          <w:b/>
          <w:b/>
          <w:bCs/>
          <w:sz w:val="30"/>
          <w:szCs w:val="30"/>
          <w:del w:id="25" w:author="Autor desconocido" w:date="2020-12-10T23:38:43Z"/>
        </w:rPr>
      </w:pPr>
      <w:del w:id="24" w:author="Autor desconocido" w:date="2020-12-10T23:38:43Z">
        <w:r>
          <w:rPr>
            <w:rFonts w:ascii="Roboto" w:hAnsi="Roboto"/>
            <w:b/>
            <w:bCs/>
            <w:sz w:val="30"/>
            <w:szCs w:val="30"/>
          </w:rPr>
        </w:r>
      </w:del>
    </w:p>
    <w:p>
      <w:pPr>
        <w:pStyle w:val="Cuerpodetexto"/>
        <w:bidi w:val="0"/>
        <w:spacing w:lineRule="auto" w:line="276" w:before="0" w:after="140"/>
        <w:rPr>
          <w:del w:id="27" w:author="Autor desconocido" w:date="2020-12-10T23:38:43Z"/>
        </w:rPr>
      </w:pPr>
      <w:del w:id="26" w:author="Autor desconocido" w:date="2020-12-10T23:38:43Z">
        <w:r>
          <w:rPr/>
        </w:r>
      </w:del>
    </w:p>
    <w:p>
      <w:pPr>
        <w:pStyle w:val="Normal"/>
        <w:bidi w:val="0"/>
        <w:spacing w:before="57" w:after="57"/>
        <w:jc w:val="center"/>
        <w:rPr>
          <w:rFonts w:ascii="Roboto" w:hAnsi="Roboto"/>
          <w:b/>
          <w:b/>
          <w:bCs/>
          <w:sz w:val="30"/>
          <w:szCs w:val="30"/>
          <w:del w:id="29" w:author="Autor desconocido" w:date="2020-12-10T23:41:42Z"/>
        </w:rPr>
      </w:pPr>
      <w:del w:id="28" w:author="Autor desconocido" w:date="2020-12-10T23:41:42Z">
        <w:r>
          <w:rPr>
            <w:rFonts w:ascii="Roboto" w:hAnsi="Roboto"/>
            <w:b/>
            <w:bCs/>
            <w:sz w:val="30"/>
            <w:szCs w:val="30"/>
          </w:rPr>
        </w:r>
      </w:del>
    </w:p>
    <w:p>
      <w:pPr>
        <w:pStyle w:val="Cuerpodetexto"/>
        <w:bidi w:val="0"/>
        <w:rPr>
          <w:rFonts w:ascii="Times New Roman" w:hAnsi="Times New Roman"/>
          <w:del w:id="31" w:author="Autor desconocido" w:date="2020-12-10T23:41:42Z"/>
        </w:rPr>
      </w:pPr>
      <w:del w:id="30" w:author="Autor desconocido" w:date="2020-12-10T23:41:42Z">
        <w:r>
          <w:rPr/>
        </w:r>
      </w:del>
    </w:p>
    <w:p>
      <w:pPr>
        <w:pStyle w:val="Normal"/>
        <w:bidi w:val="0"/>
        <w:spacing w:before="57" w:after="57"/>
        <w:rPr>
          <w:rFonts w:ascii="Roboto" w:hAnsi="Roboto"/>
          <w:ins w:id="33" w:author="Autor desconocido" w:date="2020-12-10T23:44:23Z"/>
          <w:b/>
          <w:b/>
          <w:bCs/>
          <w:sz w:val="30"/>
          <w:szCs w:val="30"/>
        </w:rPr>
      </w:pPr>
      <w:ins w:id="32" w:author="Autor desconocido" w:date="2020-12-10T23:44:23Z">
        <w:r>
          <w:rPr>
            <w:rFonts w:ascii="Roboto" w:hAnsi="Roboto"/>
            <w:b/>
            <w:bCs/>
            <w:sz w:val="30"/>
            <w:szCs w:val="30"/>
          </w:rPr>
        </w:r>
      </w:ins>
    </w:p>
    <w:p>
      <w:pPr>
        <w:pStyle w:val="Cuerpodetexto"/>
        <w:bidi w:val="0"/>
        <w:jc w:val="center"/>
        <w:rPr>
          <w:rFonts w:ascii="Roboto" w:hAnsi="Roboto"/>
          <w:ins w:id="35" w:author="Autor desconocido" w:date="2020-12-10T23:42:41Z"/>
          <w:b/>
          <w:b/>
          <w:bCs/>
          <w:sz w:val="30"/>
          <w:szCs w:val="30"/>
        </w:rPr>
      </w:pPr>
      <w:ins w:id="34" w:author="Autor desconocido" w:date="2020-12-10T23:42:41Z">
        <w:r>
          <w:rPr>
            <w:rFonts w:ascii="Roboto" w:hAnsi="Roboto"/>
            <w:b/>
            <w:bCs/>
            <w:sz w:val="30"/>
            <w:szCs w:val="30"/>
          </w:rPr>
        </w:r>
      </w:ins>
    </w:p>
    <w:p>
      <w:pPr>
        <w:pStyle w:val="Cuerpodetexto"/>
        <w:bidi w:val="0"/>
        <w:jc w:val="center"/>
        <w:rPr>
          <w:rFonts w:ascii="Roboto" w:hAnsi="Roboto"/>
          <w:ins w:id="37" w:author="Autor desconocido" w:date="2020-12-10T23:42:41Z"/>
          <w:b/>
          <w:b/>
          <w:bCs/>
          <w:sz w:val="48"/>
          <w:szCs w:val="48"/>
        </w:rPr>
      </w:pPr>
      <w:ins w:id="36" w:author="Autor desconocido" w:date="2020-12-10T23:42:41Z">
        <w:r>
          <w:rPr>
            <w:rFonts w:ascii="Roboto" w:hAnsi="Roboto"/>
            <w:b/>
            <w:bCs/>
            <w:sz w:val="48"/>
            <w:szCs w:val="48"/>
          </w:rPr>
        </w:r>
      </w:ins>
    </w:p>
    <w:p>
      <w:pPr>
        <w:pStyle w:val="Cuerpodetexto"/>
        <w:bidi w:val="0"/>
        <w:jc w:val="center"/>
        <w:rPr>
          <w:rFonts w:ascii="Roboto" w:hAnsi="Roboto"/>
          <w:ins w:id="39" w:author="Autor desconocido" w:date="2020-12-10T23:42:41Z"/>
          <w:b/>
          <w:b/>
          <w:bCs/>
          <w:sz w:val="48"/>
          <w:szCs w:val="48"/>
        </w:rPr>
      </w:pPr>
      <w:ins w:id="38" w:author="Autor desconocido" w:date="2020-12-10T23:42:41Z">
        <w:r>
          <w:rPr>
            <w:rFonts w:ascii="Roboto" w:hAnsi="Roboto"/>
            <w:b/>
            <w:bCs/>
            <w:sz w:val="48"/>
            <w:szCs w:val="48"/>
          </w:rPr>
        </w:r>
      </w:ins>
    </w:p>
    <w:p>
      <w:pPr>
        <w:pStyle w:val="Cuerpodetexto"/>
        <w:bidi w:val="0"/>
        <w:jc w:val="center"/>
        <w:rPr>
          <w:rFonts w:ascii="Roboto" w:hAnsi="Roboto"/>
          <w:ins w:id="41" w:author="Autor desconocido" w:date="2020-12-10T23:42:41Z"/>
          <w:b/>
          <w:b/>
          <w:bCs/>
          <w:sz w:val="48"/>
          <w:szCs w:val="48"/>
        </w:rPr>
      </w:pPr>
      <w:ins w:id="40" w:author="Autor desconocido" w:date="2020-12-10T23:42:41Z">
        <w:r>
          <w:rPr>
            <w:rFonts w:ascii="Roboto" w:hAnsi="Roboto"/>
            <w:b/>
            <w:bCs/>
            <w:sz w:val="48"/>
            <w:szCs w:val="48"/>
          </w:rPr>
        </w:r>
      </w:ins>
    </w:p>
    <w:p>
      <w:pPr>
        <w:pStyle w:val="Cuerpodetexto"/>
        <w:bidi w:val="0"/>
        <w:spacing w:before="0" w:after="26"/>
        <w:jc w:val="center"/>
        <w:rPr>
          <w:rFonts w:ascii="Bitter Medium" w:hAnsi="Bitter Medium"/>
          <w:ins w:id="43" w:author="Autor desconocido" w:date="2020-12-10T23:42:41Z"/>
        </w:rPr>
      </w:pPr>
      <w:ins w:id="42" w:author="Autor desconocido" w:date="2020-12-10T23:42:41Z">
        <w:r>
          <w:rPr>
            <w:rFonts w:ascii="Bitter Medium" w:hAnsi="Bitter Medium"/>
            <w:b w:val="false"/>
            <w:bCs w:val="false"/>
            <w:sz w:val="48"/>
            <w:szCs w:val="48"/>
          </w:rPr>
          <w:t xml:space="preserve">Proyecto de Desarrollo </w:t>
        </w:r>
      </w:ins>
    </w:p>
    <w:p>
      <w:pPr>
        <w:pStyle w:val="Cuerpodetexto"/>
        <w:bidi w:val="0"/>
        <w:spacing w:before="0" w:after="26"/>
        <w:jc w:val="center"/>
        <w:rPr>
          <w:rFonts w:ascii="Bitter Medium" w:hAnsi="Bitter Medium"/>
          <w:ins w:id="45" w:author="Autor desconocido" w:date="2020-12-10T23:42:41Z"/>
        </w:rPr>
      </w:pPr>
      <w:ins w:id="44" w:author="Autor desconocido" w:date="2020-12-10T23:42:41Z">
        <w:r>
          <w:rPr>
            <w:rFonts w:ascii="Bitter Medium" w:hAnsi="Bitter Medium"/>
            <w:b w:val="false"/>
            <w:bCs w:val="false"/>
            <w:sz w:val="48"/>
            <w:szCs w:val="48"/>
          </w:rPr>
          <w:t>de Aplicaciones Multiplataforma</w:t>
        </w:r>
      </w:ins>
    </w:p>
    <w:p>
      <w:pPr>
        <w:pStyle w:val="Cuerpodetexto"/>
        <w:bidi w:val="0"/>
        <w:spacing w:before="171" w:after="311"/>
        <w:jc w:val="center"/>
        <w:rPr>
          <w:rFonts w:ascii="Bitter" w:hAnsi="Bitter"/>
          <w:ins w:id="47" w:author="Autor desconocido" w:date="2020-12-10T23:42:41Z"/>
          <w:sz w:val="40"/>
          <w:szCs w:val="40"/>
        </w:rPr>
      </w:pPr>
      <w:ins w:id="46" w:author="Autor desconocido" w:date="2020-12-10T23:42:41Z">
        <w:r>
          <w:rPr>
            <w:rFonts w:ascii="Bitter" w:hAnsi="Bitter"/>
            <w:b w:val="false"/>
            <w:bCs w:val="false"/>
            <w:sz w:val="40"/>
            <w:szCs w:val="40"/>
          </w:rPr>
          <w:t>Sistema FlipBook</w:t>
        </w:r>
      </w:ins>
    </w:p>
    <w:p>
      <w:pPr>
        <w:pStyle w:val="Cuerpodetexto"/>
        <w:bidi w:val="0"/>
        <w:jc w:val="center"/>
        <w:rPr>
          <w:rFonts w:ascii="Roboto" w:hAnsi="Roboto"/>
          <w:ins w:id="49" w:author="Autor desconocido" w:date="2020-12-10T23:42:41Z"/>
          <w:b/>
          <w:b/>
          <w:bCs/>
          <w:sz w:val="30"/>
          <w:szCs w:val="30"/>
        </w:rPr>
      </w:pPr>
      <w:ins w:id="48" w:author="Autor desconocido" w:date="2020-12-10T23:42:41Z">
        <w:r>
          <w:rPr>
            <w:rFonts w:ascii="Roboto" w:hAnsi="Roboto"/>
            <w:b/>
            <w:bCs/>
            <w:sz w:val="30"/>
            <w:szCs w:val="30"/>
          </w:rPr>
        </w:r>
      </w:ins>
    </w:p>
    <w:p>
      <w:pPr>
        <w:pStyle w:val="Cuerpodetexto"/>
        <w:bidi w:val="0"/>
        <w:jc w:val="center"/>
        <w:rPr>
          <w:rFonts w:ascii="Roboto" w:hAnsi="Roboto"/>
          <w:ins w:id="51" w:author="Autor desconocido" w:date="2020-12-10T23:42:41Z"/>
          <w:b/>
          <w:b/>
          <w:bCs/>
          <w:sz w:val="30"/>
          <w:szCs w:val="30"/>
        </w:rPr>
      </w:pPr>
      <w:ins w:id="50" w:author="Autor desconocido" w:date="2020-12-10T23:42:41Z">
        <w:r>
          <w:rPr>
            <w:rFonts w:ascii="Roboto" w:hAnsi="Roboto"/>
            <w:b/>
            <w:bCs/>
            <w:sz w:val="30"/>
            <w:szCs w:val="30"/>
          </w:rPr>
        </w:r>
      </w:ins>
    </w:p>
    <w:p>
      <w:pPr>
        <w:pStyle w:val="Cuerpodetexto"/>
        <w:bidi w:val="0"/>
        <w:jc w:val="center"/>
        <w:rPr>
          <w:b/>
          <w:b/>
          <w:bCs/>
          <w:ins w:id="53" w:author="Autor desconocido" w:date="2020-12-10T23:42:41Z"/>
          <w:sz w:val="30"/>
          <w:szCs w:val="30"/>
        </w:rPr>
      </w:pPr>
      <w:ins w:id="52" w:author="Autor desconocido" w:date="2020-12-10T23:42:41Z">
        <w:r>
          <w:rPr>
            <w:rFonts w:ascii="Roboto" w:hAnsi="Roboto"/>
          </w:rPr>
        </w:r>
      </w:ins>
    </w:p>
    <w:p>
      <w:pPr>
        <w:pStyle w:val="Cuerpodetexto"/>
        <w:bidi w:val="0"/>
        <w:jc w:val="center"/>
        <w:rPr>
          <w:rFonts w:ascii="Roboto" w:hAnsi="Roboto"/>
          <w:ins w:id="55" w:author="Autor desconocido" w:date="2020-12-10T23:42:41Z"/>
          <w:b/>
          <w:b/>
          <w:bCs/>
          <w:sz w:val="30"/>
          <w:szCs w:val="30"/>
        </w:rPr>
      </w:pPr>
      <w:ins w:id="54" w:author="Autor desconocido" w:date="2020-12-10T23:42:41Z">
        <w:r>
          <w:rPr>
            <w:rFonts w:ascii="Roboto" w:hAnsi="Roboto"/>
            <w:b/>
            <w:bCs/>
            <w:sz w:val="30"/>
            <w:szCs w:val="30"/>
          </w:rPr>
        </w:r>
      </w:ins>
    </w:p>
    <w:p>
      <w:pPr>
        <w:pStyle w:val="Cuerpodetexto"/>
        <w:bidi w:val="0"/>
        <w:jc w:val="center"/>
        <w:rPr>
          <w:rFonts w:ascii="Roboto" w:hAnsi="Roboto"/>
          <w:b/>
          <w:b/>
          <w:bCs/>
          <w:sz w:val="30"/>
          <w:szCs w:val="30"/>
          <w:del w:id="57" w:author="Autor desconocido" w:date="2020-12-11T01:33:23Z"/>
        </w:rPr>
      </w:pPr>
      <w:del w:id="56" w:author="Autor desconocido" w:date="2020-12-11T01:33:23Z">
        <w:r>
          <w:rPr>
            <w:rFonts w:ascii="Roboto" w:hAnsi="Roboto"/>
            <w:b/>
            <w:bCs/>
            <w:sz w:val="30"/>
            <w:szCs w:val="30"/>
          </w:rPr>
        </w:r>
      </w:del>
    </w:p>
    <w:p>
      <w:pPr>
        <w:pStyle w:val="Cuerpodetexto"/>
        <w:bidi w:val="0"/>
        <w:jc w:val="center"/>
        <w:rPr>
          <w:rFonts w:ascii="Roboto" w:hAnsi="Roboto"/>
          <w:del w:id="59" w:author="Autor desconocido" w:date="2020-12-10T23:38:42Z"/>
        </w:rPr>
      </w:pPr>
      <w:del w:id="58" w:author="Autor desconocido" w:date="2020-12-10T23:38:42Z">
        <w:r>
          <w:rPr>
            <w:rFonts w:ascii="Roboto" w:hAnsi="Roboto"/>
          </w:rPr>
        </w:r>
      </w:del>
    </w:p>
    <w:p>
      <w:pPr>
        <w:pStyle w:val="Cuerpodetexto"/>
        <w:bidi w:val="0"/>
        <w:spacing w:lineRule="auto" w:line="276" w:before="0" w:after="140"/>
        <w:rPr>
          <w:del w:id="61" w:author="Autor desconocido" w:date="2020-12-10T23:38:42Z"/>
        </w:rPr>
      </w:pPr>
      <w:del w:id="60" w:author="Autor desconocido" w:date="2020-12-10T23:38:42Z">
        <w:r>
          <w:rPr/>
        </w:r>
      </w:del>
    </w:p>
    <w:p>
      <w:pPr>
        <w:pStyle w:val="Cuerpodetexto"/>
        <w:bidi w:val="0"/>
        <w:jc w:val="center"/>
        <w:rPr>
          <w:rFonts w:ascii="Roboto" w:hAnsi="Roboto"/>
          <w:b/>
          <w:b/>
          <w:bCs/>
          <w:sz w:val="30"/>
          <w:szCs w:val="30"/>
          <w:del w:id="63" w:author="Autor desconocido" w:date="2020-12-10T23:45:11Z"/>
        </w:rPr>
      </w:pPr>
      <w:del w:id="62" w:author="Autor desconocido" w:date="2020-12-10T23:45:11Z">
        <w:r>
          <w:rPr>
            <w:rFonts w:ascii="Roboto" w:hAnsi="Roboto"/>
            <w:b/>
            <w:bCs/>
            <w:sz w:val="30"/>
            <w:szCs w:val="30"/>
          </w:rPr>
        </w:r>
      </w:del>
    </w:p>
    <w:p>
      <w:pPr>
        <w:pStyle w:val="Cuerpodetexto"/>
        <w:bidi w:val="0"/>
        <w:jc w:val="center"/>
        <w:rPr>
          <w:rFonts w:ascii="Times New Roman" w:hAnsi="Times New Roman"/>
          <w:del w:id="65" w:author="Autor desconocido" w:date="2020-12-10T23:45:11Z"/>
        </w:rPr>
      </w:pPr>
      <w:del w:id="64" w:author="Autor desconocido" w:date="2020-12-10T23:45:11Z">
        <w:r>
          <w:rPr/>
        </w:r>
      </w:del>
    </w:p>
    <w:p>
      <w:pPr>
        <w:pStyle w:val="Cuerpodetexto"/>
        <w:bidi w:val="0"/>
        <w:jc w:val="center"/>
        <w:rPr>
          <w:rFonts w:ascii="Roboto" w:hAnsi="Roboto"/>
          <w:del w:id="67" w:author="Autor desconocido" w:date="2020-12-11T01:33:23Z"/>
        </w:rPr>
      </w:pPr>
      <w:del w:id="66" w:author="Autor desconocido" w:date="2020-12-11T01:33:23Z">
        <w:r>
          <w:rPr>
            <w:rFonts w:ascii="Roboto" w:hAnsi="Roboto"/>
          </w:rPr>
        </w:r>
      </w:del>
    </w:p>
    <w:p>
      <w:pPr>
        <w:pStyle w:val="Cuerpodetexto"/>
        <w:bidi w:val="0"/>
        <w:jc w:val="center"/>
        <w:rPr>
          <w:rFonts w:ascii="Roboto" w:hAnsi="Roboto"/>
          <w:del w:id="69" w:author="Autor desconocido" w:date="2020-12-10T23:45:07Z"/>
        </w:rPr>
      </w:pPr>
      <w:del w:id="68" w:author="Autor desconocido" w:date="2020-12-10T23:45:07Z">
        <w:r>
          <w:rPr>
            <w:rFonts w:ascii="Roboto" w:hAnsi="Roboto"/>
          </w:rPr>
        </w:r>
      </w:del>
    </w:p>
    <w:p>
      <w:pPr>
        <w:pStyle w:val="Cuerpodetexto"/>
        <w:bidi w:val="0"/>
        <w:jc w:val="center"/>
        <w:rPr>
          <w:rFonts w:ascii="Times New Roman" w:hAnsi="Times New Roman"/>
          <w:b/>
          <w:b/>
          <w:bCs/>
          <w:sz w:val="32"/>
          <w:szCs w:val="32"/>
          <w:del w:id="71" w:author="Autor desconocido" w:date="2020-12-10T23:45:07Z"/>
        </w:rPr>
      </w:pPr>
      <w:del w:id="70" w:author="Autor desconocido" w:date="2020-12-10T23:45:07Z">
        <w:r>
          <w:rPr>
            <w:b/>
            <w:bCs/>
            <w:sz w:val="32"/>
            <w:szCs w:val="32"/>
          </w:rPr>
        </w:r>
      </w:del>
    </w:p>
    <w:p>
      <w:pPr>
        <w:pStyle w:val="Cuerpodetexto"/>
        <w:bidi w:val="0"/>
        <w:jc w:val="center"/>
        <w:rPr>
          <w:rFonts w:ascii="Roboto" w:hAnsi="Roboto"/>
          <w:ins w:id="73" w:author="Autor desconocido" w:date="2020-12-11T01:37:08Z"/>
        </w:rPr>
      </w:pPr>
      <w:ins w:id="72" w:author="Autor desconocido" w:date="2020-12-11T01:37:08Z">
        <w:r>
          <w:rPr>
            <w:rFonts w:ascii="Roboto" w:hAnsi="Roboto"/>
          </w:rPr>
        </w:r>
      </w:ins>
    </w:p>
    <w:p>
      <w:pPr>
        <w:pStyle w:val="Cuerpodetexto"/>
        <w:bidi w:val="0"/>
        <w:jc w:val="center"/>
        <w:rPr>
          <w:rFonts w:ascii="Roboto" w:hAnsi="Roboto"/>
          <w:ins w:id="75" w:author="Autor desconocido" w:date="2020-12-11T01:37:08Z"/>
        </w:rPr>
      </w:pPr>
      <w:ins w:id="74" w:author="Autor desconocido" w:date="2020-12-11T01:37:08Z">
        <w:r>
          <w:rPr>
            <w:rFonts w:ascii="Roboto" w:hAnsi="Roboto"/>
          </w:rPr>
        </w:r>
      </w:ins>
    </w:p>
    <w:p>
      <w:pPr>
        <w:pStyle w:val="Cuerpodetexto"/>
        <w:bidi w:val="0"/>
        <w:spacing w:before="0" w:after="26"/>
        <w:jc w:val="center"/>
        <w:rPr>
          <w:rFonts w:ascii="Roboto" w:hAnsi="Roboto"/>
          <w:ins w:id="77" w:author="Autor desconocido" w:date="2020-12-11T01:41:28Z"/>
        </w:rPr>
      </w:pPr>
      <w:ins w:id="76" w:author="Autor desconocido" w:date="2020-12-11T01:41:28Z">
        <w:r>
          <w:rPr>
            <w:rFonts w:ascii="Roboto" w:hAnsi="Roboto"/>
          </w:rPr>
        </w:r>
      </w:ins>
    </w:p>
    <w:p>
      <w:pPr>
        <w:pStyle w:val="Cuerpodetexto"/>
        <w:bidi w:val="0"/>
        <w:jc w:val="center"/>
        <w:rPr>
          <w:rFonts w:ascii="Roboto" w:hAnsi="Roboto"/>
          <w:ins w:id="79" w:author="Autor desconocido" w:date="2020-12-11T01:41:28Z"/>
        </w:rPr>
      </w:pPr>
      <w:ins w:id="78" w:author="Autor desconocido" w:date="2020-12-11T01:41:28Z">
        <w:r>
          <w:rPr>
            <w:rFonts w:ascii="Roboto" w:hAnsi="Roboto"/>
          </w:rPr>
        </w:r>
      </w:ins>
    </w:p>
    <w:p>
      <w:pPr>
        <w:pStyle w:val="Cuerpodetexto"/>
        <w:bidi w:val="0"/>
        <w:jc w:val="center"/>
        <w:rPr>
          <w:rFonts w:ascii="Roboto" w:hAnsi="Roboto"/>
          <w:ins w:id="81" w:author="Autor desconocido" w:date="2020-12-11T01:41:28Z"/>
        </w:rPr>
      </w:pPr>
      <w:ins w:id="80" w:author="Autor desconocido" w:date="2020-12-11T01:41:28Z">
        <w:r>
          <w:rPr>
            <w:rFonts w:ascii="Roboto" w:hAnsi="Roboto"/>
          </w:rPr>
        </w:r>
      </w:ins>
    </w:p>
    <w:p>
      <w:pPr>
        <w:pStyle w:val="Cuerpodetexto"/>
        <w:bidi w:val="0"/>
        <w:jc w:val="center"/>
        <w:rPr>
          <w:rFonts w:ascii="Roboto" w:hAnsi="Roboto"/>
          <w:ins w:id="83" w:author="Autor desconocido" w:date="2020-12-10T23:38:49Z"/>
        </w:rPr>
      </w:pPr>
      <w:ins w:id="82" w:author="Autor desconocido" w:date="2020-12-10T23:38:49Z">
        <w:r>
          <w:rPr>
            <w:rFonts w:ascii="Roboto" w:hAnsi="Roboto"/>
          </w:rPr>
        </w:r>
      </w:ins>
    </w:p>
    <w:p>
      <w:pPr>
        <w:pStyle w:val="Cuerpodetexto"/>
        <w:bidi w:val="0"/>
        <w:spacing w:before="0" w:after="26"/>
        <w:jc w:val="center"/>
        <w:rPr>
          <w:rFonts w:ascii="Roboto Light" w:hAnsi="Roboto Light"/>
          <w:ins w:id="85" w:author="Autor desconocido" w:date="2020-12-10T23:38:49Z"/>
        </w:rPr>
      </w:pPr>
      <w:ins w:id="84" w:author="Autor desconocido" w:date="2020-12-10T23:38:49Z">
        <w:r>
          <w:rPr>
            <w:rFonts w:ascii="Roboto Light" w:hAnsi="Roboto Light"/>
          </w:rPr>
          <w:t>Tutor: José Luis González Sánchez</w:t>
        </w:r>
      </w:ins>
    </w:p>
    <w:p>
      <w:pPr>
        <w:pStyle w:val="Cuerpodetexto"/>
        <w:bidi w:val="0"/>
        <w:spacing w:before="0" w:after="26"/>
        <w:jc w:val="center"/>
        <w:rPr>
          <w:rFonts w:eastAsia="NSimSun" w:cs="Arial"/>
          <w:color w:val="auto"/>
          <w:kern w:val="2"/>
          <w:sz w:val="24"/>
          <w:szCs w:val="24"/>
          <w:lang w:val="es-ES" w:eastAsia="zh-CN" w:bidi="hi-IN"/>
          <w:del w:id="87" w:author="Autor desconocido" w:date="2020-12-11T00:07:13Z"/>
        </w:rPr>
      </w:pPr>
      <w:del w:id="86" w:author="Autor desconocido" w:date="2020-12-11T00:07:13Z">
        <w:r>
          <w:rPr>
            <w:rFonts w:ascii="Roboto Light" w:hAnsi="Roboto Light"/>
          </w:rPr>
        </w:r>
      </w:del>
    </w:p>
    <w:p>
      <w:pPr>
        <w:pStyle w:val="Cuerpodetexto"/>
        <w:bidi w:val="0"/>
        <w:spacing w:before="0" w:after="26"/>
        <w:jc w:val="center"/>
        <w:rPr>
          <w:rFonts w:ascii="Roboto Light" w:hAnsi="Roboto Light"/>
          <w:ins w:id="90" w:author="Autor desconocido" w:date="2020-12-10T23:36:02Z"/>
        </w:rPr>
      </w:pPr>
      <w:ins w:id="88" w:author="Autor desconocido" w:date="2020-12-11T01:36:53Z">
        <w:r>
          <w:rPr>
            <w:rFonts w:eastAsia="NSimSun" w:cs="Arial" w:ascii="Roboto Light" w:hAnsi="Roboto Light"/>
            <w:color w:val="auto"/>
            <w:kern w:val="2"/>
            <w:sz w:val="24"/>
            <w:szCs w:val="24"/>
            <w:lang w:val="es-ES" w:eastAsia="zh-CN" w:bidi="hi-IN"/>
          </w:rPr>
          <w:t>Alumno</w:t>
        </w:r>
      </w:ins>
      <w:ins w:id="89" w:author="Autor desconocido" w:date="2020-12-10T23:35:18Z">
        <w:r>
          <w:rPr>
            <w:rFonts w:ascii="Roboto Light" w:hAnsi="Roboto Light"/>
          </w:rPr>
          <w:t xml:space="preserve">: Jorge Segade Martín de la Leona </w:t>
        </w:r>
      </w:ins>
    </w:p>
    <w:p>
      <w:pPr>
        <w:pStyle w:val="Cuerpodetexto"/>
        <w:bidi w:val="0"/>
        <w:spacing w:before="0" w:after="26"/>
        <w:jc w:val="center"/>
        <w:rPr>
          <w:rFonts w:ascii="Roboto Light" w:hAnsi="Roboto Light"/>
        </w:rPr>
      </w:pPr>
      <w:ins w:id="91" w:author="Autor desconocido" w:date="2020-12-10T23:36:02Z">
        <w:r>
          <w:rPr>
            <w:rFonts w:ascii="Roboto Light" w:hAnsi="Roboto Light"/>
          </w:rPr>
          <w:t>Curso académico 2020-2021</w:t>
          <w:rPrChange w:id="0" w:author="Autor desconocido" w:date="2020-12-11T01:30:31Z"/>
        </w:r>
      </w:ins>
    </w:p>
    <w:p>
      <w:pPr>
        <w:pStyle w:val="Normal"/>
        <w:bidi w:val="0"/>
        <w:jc w:val="right"/>
        <w:rPr>
          <w:rFonts w:ascii="Roboto" w:hAnsi="Roboto"/>
          <w:del w:id="93" w:author="Autor desconocido" w:date="2020-12-11T00:07:02Z"/>
        </w:rPr>
      </w:pPr>
      <w:del w:id="92" w:author="Autor desconocido" w:date="2020-12-11T00:07:02Z">
        <w:r>
          <w:rPr>
            <w:rFonts w:ascii="Roboto" w:hAnsi="Roboto"/>
          </w:rPr>
        </w:r>
      </w:del>
    </w:p>
    <w:p>
      <w:pPr>
        <w:pStyle w:val="Normal"/>
        <w:bidi w:val="0"/>
        <w:rPr>
          <w:rFonts w:ascii="Times New Roman" w:hAnsi="Times New Roman"/>
          <w:del w:id="95" w:author="Autor desconocido" w:date="2020-12-11T00:07:02Z"/>
        </w:rPr>
      </w:pPr>
      <w:del w:id="94" w:author="Autor desconocido" w:date="2020-12-11T00:07:02Z">
        <w:r>
          <w:rPr/>
        </w:r>
      </w:del>
    </w:p>
    <w:p>
      <w:pPr>
        <w:pStyle w:val="Normal"/>
        <w:bidi w:val="0"/>
        <w:rPr>
          <w:rFonts w:ascii="Times New Roman" w:hAnsi="Times New Roman"/>
          <w:del w:id="97" w:author="Autor desconocido" w:date="2020-12-11T00:07:02Z"/>
        </w:rPr>
      </w:pPr>
      <w:del w:id="96" w:author="Autor desconocido" w:date="2020-12-11T00:07:02Z">
        <w:r>
          <w:rPr/>
        </w:r>
      </w:del>
    </w:p>
    <w:p>
      <w:pPr>
        <w:pStyle w:val="Normal"/>
        <w:bidi w:val="0"/>
        <w:jc w:val="right"/>
        <w:rPr>
          <w:rFonts w:ascii="Roboto" w:hAnsi="Roboto"/>
          <w:del w:id="99" w:author="Autor desconocido" w:date="2020-12-10T23:51:25Z"/>
        </w:rPr>
      </w:pPr>
      <w:del w:id="98" w:author="Autor desconocido" w:date="2020-12-10T23:51:25Z">
        <w:r>
          <w:rPr>
            <w:rFonts w:ascii="Roboto" w:hAnsi="Roboto"/>
          </w:rPr>
        </w:r>
      </w:del>
    </w:p>
    <w:p>
      <w:pPr>
        <w:pStyle w:val="Normal"/>
        <w:bidi w:val="0"/>
        <w:rPr>
          <w:rFonts w:ascii="Times New Roman" w:hAnsi="Times New Roman"/>
          <w:del w:id="101" w:author="Autor desconocido" w:date="2020-12-10T23:51:25Z"/>
        </w:rPr>
      </w:pPr>
      <w:del w:id="100" w:author="Autor desconocido" w:date="2020-12-10T23:51:25Z">
        <w:r>
          <w:rPr/>
        </w:r>
      </w:del>
    </w:p>
    <w:p>
      <w:pPr>
        <w:pStyle w:val="Normal"/>
        <w:bidi w:val="0"/>
        <w:rPr>
          <w:rFonts w:ascii="Times New Roman" w:hAnsi="Times New Roman"/>
          <w:del w:id="103" w:author="Autor desconocido" w:date="2020-12-10T23:51:25Z"/>
        </w:rPr>
      </w:pPr>
      <w:del w:id="102" w:author="Autor desconocido" w:date="2020-12-10T23:51:25Z">
        <w:r>
          <w:rPr/>
        </w:r>
      </w:del>
    </w:p>
    <w:p>
      <w:pPr>
        <w:pStyle w:val="Normal"/>
        <w:bidi w:val="0"/>
        <w:rPr>
          <w:rFonts w:ascii="Times New Roman" w:hAnsi="Times New Roman"/>
          <w:del w:id="105" w:author="Autor desconocido" w:date="2020-12-10T23:51:25Z"/>
        </w:rPr>
      </w:pPr>
      <w:del w:id="104" w:author="Autor desconocido" w:date="2020-12-10T23:51:25Z">
        <w:r>
          <w:rPr/>
        </w:r>
      </w:del>
    </w:p>
    <w:p>
      <w:pPr>
        <w:pStyle w:val="Normal"/>
        <w:bidi w:val="0"/>
        <w:rPr>
          <w:rFonts w:ascii="Times New Roman" w:hAnsi="Times New Roman"/>
          <w:del w:id="107" w:author="Autor desconocido" w:date="2020-12-10T23:51:25Z"/>
        </w:rPr>
      </w:pPr>
      <w:del w:id="106" w:author="Autor desconocido" w:date="2020-12-10T23:51:25Z">
        <w:r>
          <w:rPr/>
        </w:r>
      </w:del>
    </w:p>
    <w:p>
      <w:pPr>
        <w:pStyle w:val="Normal"/>
        <w:bidi w:val="0"/>
        <w:rPr>
          <w:rFonts w:ascii="Times New Roman" w:hAnsi="Times New Roman"/>
          <w:del w:id="109" w:author="Autor desconocido" w:date="2020-12-10T23:51:25Z"/>
        </w:rPr>
      </w:pPr>
      <w:del w:id="108" w:author="Autor desconocido" w:date="2020-12-10T23:51:25Z">
        <w:r>
          <w:rPr/>
        </w:r>
      </w:del>
    </w:p>
    <w:p>
      <w:pPr>
        <w:pStyle w:val="Normal"/>
        <w:bidi w:val="0"/>
        <w:rPr>
          <w:rFonts w:ascii="Times New Roman" w:hAnsi="Times New Roman"/>
          <w:del w:id="111" w:author="Autor desconocido" w:date="2020-12-10T23:51:25Z"/>
        </w:rPr>
      </w:pPr>
      <w:del w:id="110" w:author="Autor desconocido" w:date="2020-12-10T23:51:25Z">
        <w:r>
          <w:rPr/>
        </w:r>
      </w:del>
    </w:p>
    <w:p>
      <w:pPr>
        <w:pStyle w:val="Normal"/>
        <w:bidi w:val="0"/>
        <w:rPr>
          <w:rFonts w:ascii="Times New Roman" w:hAnsi="Times New Roman"/>
          <w:del w:id="113" w:author="Autor desconocido" w:date="2020-12-10T23:51:25Z"/>
        </w:rPr>
      </w:pPr>
      <w:del w:id="112" w:author="Autor desconocido" w:date="2020-12-10T23:51:25Z">
        <w:r>
          <w:rPr/>
        </w:r>
      </w:del>
    </w:p>
    <w:p>
      <w:pPr>
        <w:pStyle w:val="Normal"/>
        <w:bidi w:val="0"/>
        <w:rPr>
          <w:rFonts w:ascii="Times New Roman" w:hAnsi="Times New Roman"/>
          <w:del w:id="115" w:author="Autor desconocido" w:date="2020-12-10T23:51:25Z"/>
        </w:rPr>
      </w:pPr>
      <w:del w:id="114" w:author="Autor desconocido" w:date="2020-12-10T23:51:25Z">
        <w:r>
          <w:rPr/>
        </w:r>
      </w:del>
    </w:p>
    <w:p>
      <w:pPr>
        <w:pStyle w:val="Normal"/>
        <w:bidi w:val="0"/>
        <w:rPr>
          <w:rFonts w:ascii="Times New Roman" w:hAnsi="Times New Roman"/>
          <w:del w:id="117" w:author="Autor desconocido" w:date="2020-12-10T23:51:25Z"/>
        </w:rPr>
      </w:pPr>
      <w:del w:id="116" w:author="Autor desconocido" w:date="2020-12-10T23:51:25Z">
        <w:r>
          <w:rPr/>
        </w:r>
      </w:del>
    </w:p>
    <w:p>
      <w:pPr>
        <w:pStyle w:val="Normal"/>
        <w:bidi w:val="0"/>
        <w:rPr>
          <w:rFonts w:ascii="Times New Roman" w:hAnsi="Times New Roman"/>
          <w:del w:id="119" w:author="Autor desconocido" w:date="2020-12-10T23:51:25Z"/>
        </w:rPr>
      </w:pPr>
      <w:del w:id="118" w:author="Autor desconocido" w:date="2020-12-10T23:51:25Z">
        <w:r>
          <w:rPr/>
        </w:r>
      </w:del>
    </w:p>
    <w:p>
      <w:pPr>
        <w:pStyle w:val="Normal"/>
        <w:bidi w:val="0"/>
        <w:rPr>
          <w:rFonts w:ascii="Times New Roman" w:hAnsi="Times New Roman"/>
          <w:del w:id="121" w:author="Autor desconocido" w:date="2020-12-10T23:51:25Z"/>
        </w:rPr>
      </w:pPr>
      <w:del w:id="120" w:author="Autor desconocido" w:date="2020-12-10T23:51:25Z">
        <w:r>
          <w:rPr/>
        </w:r>
      </w:del>
    </w:p>
    <w:p>
      <w:pPr>
        <w:pStyle w:val="Normal"/>
        <w:bidi w:val="0"/>
        <w:rPr>
          <w:rFonts w:ascii="Times New Roman" w:hAnsi="Times New Roman"/>
          <w:del w:id="123" w:author="Autor desconocido" w:date="2020-12-10T23:51:25Z"/>
        </w:rPr>
      </w:pPr>
      <w:del w:id="122" w:author="Autor desconocido" w:date="2020-12-10T23:51:25Z">
        <w:r>
          <w:rPr/>
        </w:r>
      </w:del>
    </w:p>
    <w:p>
      <w:pPr>
        <w:pStyle w:val="Normal"/>
        <w:bidi w:val="0"/>
        <w:rPr>
          <w:rFonts w:ascii="Times New Roman" w:hAnsi="Times New Roman"/>
          <w:del w:id="125" w:author="Autor desconocido" w:date="2020-12-10T23:51:25Z"/>
        </w:rPr>
      </w:pPr>
      <w:del w:id="124" w:author="Autor desconocido" w:date="2020-12-10T23:51:25Z">
        <w:r>
          <w:rPr/>
        </w:r>
      </w:del>
    </w:p>
    <w:p>
      <w:pPr>
        <w:pStyle w:val="Normal"/>
        <w:bidi w:val="0"/>
        <w:rPr>
          <w:rFonts w:ascii="Times New Roman" w:hAnsi="Times New Roman"/>
          <w:del w:id="127" w:author="Autor desconocido" w:date="2020-12-10T23:51:25Z"/>
        </w:rPr>
      </w:pPr>
      <w:del w:id="126" w:author="Autor desconocido" w:date="2020-12-10T23:51:25Z">
        <w:r>
          <w:rPr/>
        </w:r>
      </w:del>
    </w:p>
    <w:p>
      <w:pPr>
        <w:pStyle w:val="Normal"/>
        <w:bidi w:val="0"/>
        <w:rPr>
          <w:rFonts w:ascii="Times New Roman" w:hAnsi="Times New Roman"/>
          <w:del w:id="129" w:author="Autor desconocido" w:date="2020-12-10T23:51:25Z"/>
        </w:rPr>
      </w:pPr>
      <w:del w:id="128" w:author="Autor desconocido" w:date="2020-12-10T23:51:25Z">
        <w:r>
          <w:rPr/>
        </w:r>
      </w:del>
    </w:p>
    <w:p>
      <w:pPr>
        <w:pStyle w:val="Normal"/>
        <w:bidi w:val="0"/>
        <w:rPr>
          <w:rFonts w:ascii="Times New Roman" w:hAnsi="Times New Roman"/>
          <w:del w:id="131" w:author="Autor desconocido" w:date="2020-12-10T23:51:25Z"/>
        </w:rPr>
      </w:pPr>
      <w:del w:id="130" w:author="Autor desconocido" w:date="2020-12-10T23:51:25Z">
        <w:r>
          <w:rPr/>
        </w:r>
      </w:del>
    </w:p>
    <w:p>
      <w:pPr>
        <w:pStyle w:val="Normal"/>
        <w:bidi w:val="0"/>
        <w:rPr>
          <w:rFonts w:ascii="Times New Roman" w:hAnsi="Times New Roman"/>
          <w:del w:id="133" w:author="Autor desconocido" w:date="2020-12-10T23:51:25Z"/>
        </w:rPr>
      </w:pPr>
      <w:del w:id="132" w:author="Autor desconocido" w:date="2020-12-10T23:51:25Z">
        <w:r>
          <w:rPr/>
        </w:r>
      </w:del>
    </w:p>
    <w:p>
      <w:pPr>
        <w:pStyle w:val="Normal"/>
        <w:bidi w:val="0"/>
        <w:rPr>
          <w:rFonts w:ascii="Times New Roman" w:hAnsi="Times New Roman"/>
          <w:del w:id="135" w:author="Autor desconocido" w:date="2020-12-10T23:51:25Z"/>
        </w:rPr>
      </w:pPr>
      <w:del w:id="134" w:author="Autor desconocido" w:date="2020-12-10T23:51:25Z">
        <w:r>
          <w:rPr/>
        </w:r>
      </w:del>
    </w:p>
    <w:p>
      <w:pPr>
        <w:pStyle w:val="Normal"/>
        <w:bidi w:val="0"/>
        <w:rPr>
          <w:rFonts w:ascii="Times New Roman" w:hAnsi="Times New Roman"/>
          <w:del w:id="137" w:author="Autor desconocido" w:date="2020-12-10T23:51:25Z"/>
        </w:rPr>
      </w:pPr>
      <w:del w:id="136" w:author="Autor desconocido" w:date="2020-12-10T23:51:25Z">
        <w:r>
          <w:rPr/>
        </w:r>
      </w:del>
    </w:p>
    <w:p>
      <w:pPr>
        <w:pStyle w:val="Normal"/>
        <w:bidi w:val="0"/>
        <w:rPr>
          <w:rFonts w:ascii="Times New Roman" w:hAnsi="Times New Roman"/>
          <w:del w:id="139" w:author="Autor desconocido" w:date="2020-12-10T23:51:25Z"/>
        </w:rPr>
      </w:pPr>
      <w:del w:id="138" w:author="Autor desconocido" w:date="2020-12-10T23:51:25Z">
        <w:r>
          <w:rPr/>
        </w:r>
      </w:del>
    </w:p>
    <w:p>
      <w:pPr>
        <w:pStyle w:val="Normal"/>
        <w:bidi w:val="0"/>
        <w:rPr>
          <w:rFonts w:ascii="Times New Roman" w:hAnsi="Times New Roman"/>
          <w:del w:id="141" w:author="Autor desconocido" w:date="2020-12-10T23:51:25Z"/>
        </w:rPr>
      </w:pPr>
      <w:del w:id="140" w:author="Autor desconocido" w:date="2020-12-10T23:51:25Z">
        <w:r>
          <w:rPr/>
        </w:r>
      </w:del>
    </w:p>
    <w:p>
      <w:pPr>
        <w:pStyle w:val="Normal"/>
        <w:bidi w:val="0"/>
        <w:jc w:val="right"/>
        <w:rPr>
          <w:rFonts w:ascii="Roboto" w:hAnsi="Roboto"/>
          <w:ins w:id="143" w:author="Autor desconocido" w:date="2020-12-11T00:57:43Z"/>
        </w:rPr>
      </w:pPr>
      <w:ins w:id="142" w:author="Autor desconocido" w:date="2020-12-11T00:57:43Z">
        <w:r>
          <w:rPr>
            <w:rFonts w:ascii="Roboto" w:hAnsi="Roboto"/>
          </w:rPr>
        </w:r>
      </w:ins>
    </w:p>
    <w:p>
      <w:pPr>
        <w:pStyle w:val="Normal"/>
        <w:bidi w:val="0"/>
        <w:jc w:val="center"/>
        <w:rPr>
          <w:rFonts w:ascii="Roboto" w:hAnsi="Roboto"/>
          <w:ins w:id="145" w:author="Autor desconocido" w:date="2020-12-11T00:57:43Z"/>
        </w:rPr>
      </w:pPr>
      <w:ins w:id="144" w:author="Autor desconocido" w:date="2020-12-11T00:57:43Z">
        <w:r>
          <w:rPr>
            <w:rFonts w:ascii="Roboto" w:hAnsi="Roboto"/>
          </w:rPr>
        </w:r>
      </w:ins>
    </w:p>
    <w:p>
      <w:pPr>
        <w:pStyle w:val="Normal"/>
        <w:bidi w:val="0"/>
        <w:jc w:val="center"/>
        <w:rPr>
          <w:rFonts w:ascii="Roboto" w:hAnsi="Roboto"/>
          <w:ins w:id="147" w:author="Autor desconocido" w:date="2020-12-11T00:57:43Z"/>
        </w:rPr>
      </w:pPr>
      <w:ins w:id="146" w:author="Autor desconocido" w:date="2020-12-11T00:57:43Z">
        <w:r>
          <w:rPr>
            <w:rFonts w:ascii="Roboto" w:hAnsi="Roboto"/>
          </w:rPr>
        </w:r>
      </w:ins>
    </w:p>
    <w:p>
      <w:pPr>
        <w:pStyle w:val="Normal"/>
        <w:bidi w:val="0"/>
        <w:jc w:val="center"/>
        <w:rPr>
          <w:rFonts w:ascii="Roboto" w:hAnsi="Roboto"/>
          <w:ins w:id="149" w:author="Autor desconocido" w:date="2020-12-11T00:57:43Z"/>
        </w:rPr>
      </w:pPr>
      <w:ins w:id="148" w:author="Autor desconocido" w:date="2020-12-11T00:57:43Z">
        <w:r>
          <w:rPr>
            <w:rFonts w:ascii="Roboto" w:hAnsi="Roboto"/>
          </w:rPr>
        </w:r>
      </w:ins>
    </w:p>
    <w:p>
      <w:pPr>
        <w:pStyle w:val="Normal"/>
        <w:bidi w:val="0"/>
        <w:jc w:val="center"/>
        <w:rPr>
          <w:rFonts w:ascii="Roboto" w:hAnsi="Roboto"/>
          <w:ins w:id="151" w:author="Autor desconocido" w:date="2020-12-11T00:57:43Z"/>
        </w:rPr>
      </w:pPr>
      <w:ins w:id="150" w:author="Autor desconocido" w:date="2020-12-11T00:57:43Z">
        <w:r>
          <w:rPr>
            <w:rFonts w:ascii="Roboto" w:hAnsi="Roboto"/>
          </w:rPr>
          <w:drawing>
            <wp:anchor behindDoc="0" distT="0" distB="0" distL="0" distR="0" simplePos="0" locked="0" layoutInCell="0" allowOverlap="1" relativeHeight="37">
              <wp:simplePos x="0" y="0"/>
              <wp:positionH relativeFrom="column">
                <wp:align>center</wp:align>
              </wp:positionH>
              <wp:positionV relativeFrom="paragraph">
                <wp:posOffset>50800</wp:posOffset>
              </wp:positionV>
              <wp:extent cx="899795" cy="720090"/>
              <wp:effectExtent l="0" t="0" r="0" b="0"/>
              <wp:wrapSquare wrapText="bothSides"/>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899795" cy="720090"/>
                      </a:xfrm>
                      <a:prstGeom prst="rect">
                        <a:avLst/>
                      </a:prstGeom>
                    </pic:spPr>
                  </pic:pic>
                </a:graphicData>
              </a:graphic>
            </wp:anchor>
          </w:drawing>
        </w:r>
      </w:ins>
    </w:p>
    <w:p>
      <w:pPr>
        <w:pStyle w:val="Normal"/>
        <w:bidi w:val="0"/>
        <w:jc w:val="center"/>
        <w:rPr>
          <w:rFonts w:ascii="Roboto" w:hAnsi="Roboto"/>
          <w:ins w:id="153" w:author="Autor desconocido" w:date="2020-12-11T00:57:43Z"/>
        </w:rPr>
      </w:pPr>
      <w:ins w:id="152" w:author="Autor desconocido" w:date="2020-12-11T00:57:43Z">
        <w:r>
          <w:rPr>
            <w:rFonts w:ascii="Roboto" w:hAnsi="Roboto"/>
          </w:rPr>
        </w:r>
      </w:ins>
    </w:p>
    <w:p>
      <w:pPr>
        <w:pStyle w:val="Normal"/>
        <w:bidi w:val="0"/>
        <w:jc w:val="center"/>
        <w:rPr>
          <w:rFonts w:ascii="Roboto" w:hAnsi="Roboto"/>
          <w:ins w:id="155" w:author="Autor desconocido" w:date="2020-12-11T00:57:43Z"/>
        </w:rPr>
      </w:pPr>
      <w:ins w:id="154" w:author="Autor desconocido" w:date="2020-12-11T00:57:43Z">
        <w:r>
          <w:rPr>
            <w:rFonts w:ascii="Roboto" w:hAnsi="Roboto"/>
          </w:rPr>
        </w:r>
      </w:ins>
    </w:p>
    <w:p>
      <w:pPr>
        <w:pStyle w:val="Normal"/>
        <w:bidi w:val="0"/>
        <w:jc w:val="center"/>
        <w:rPr>
          <w:rFonts w:ascii="Roboto" w:hAnsi="Roboto"/>
          <w:ins w:id="157" w:author="Autor desconocido" w:date="2020-12-11T00:57:43Z"/>
        </w:rPr>
      </w:pPr>
      <w:ins w:id="156" w:author="Autor desconocido" w:date="2020-12-11T00:57:43Z">
        <w:r>
          <w:rPr>
            <w:rFonts w:ascii="Roboto" w:hAnsi="Roboto"/>
          </w:rPr>
        </w:r>
      </w:ins>
    </w:p>
    <w:p>
      <w:pPr>
        <w:pStyle w:val="Cuerpodetexto"/>
        <w:bidi w:val="0"/>
        <w:jc w:val="center"/>
        <w:rPr>
          <w:rFonts w:ascii="Roboto Thin" w:hAnsi="Roboto Thin"/>
        </w:rPr>
      </w:pPr>
      <w:ins w:id="158" w:author="Autor desconocido" w:date="2020-12-11T01:33:17Z">
        <w:r>
          <w:rPr>
            <w:rFonts w:ascii="Roboto Thin" w:hAnsi="Roboto Thin"/>
            <w:b w:val="false"/>
            <w:bCs w:val="false"/>
            <w:sz w:val="22"/>
            <w:szCs w:val="22"/>
          </w:rPr>
          <w:t>C.F.G.S. Desarrollo de Aplicaciones Multiplataforma</w:t>
          <w:rPrChange w:id="0" w:author="Autor desconocido" w:date="2020-12-11T01:30:31Z"/>
        </w:r>
      </w:ins>
    </w:p>
    <w:sdt>
      <w:sdtPr>
        <w:docPartObj>
          <w:docPartGallery w:val="Table of Contents"/>
          <w:docPartUnique w:val="true"/>
        </w:docPartObj>
      </w:sdtPr>
      <w:sdtContent>
        <w:p>
          <w:pPr>
            <w:pStyle w:val="TOAHeading"/>
            <w:suppressLineNumbers/>
            <w:bidi w:val="0"/>
            <w:ind w:left="0" w:right="0" w:hanging="0"/>
            <w:rPr>
              <w:rFonts w:ascii="Roboto" w:hAnsi="Roboto"/>
            </w:rPr>
          </w:pPr>
          <w:r>
            <w:rPr>
              <w:rFonts w:ascii="Roboto" w:hAnsi="Roboto"/>
              <w:b/>
              <w:bCs/>
              <w:sz w:val="32"/>
              <w:szCs w:val="32"/>
              <w:rPrChange w:id="0" w:author="Autor desconocido" w:date="2020-12-11T01:30:31Z"/>
            </w:rPr>
            <w:t>Índice</w:t>
          </w:r>
        </w:p>
        <w:p>
          <w:pPr>
            <w:pStyle w:val="Sumario1"/>
            <w:bidi w:val="0"/>
            <w:rPr/>
          </w:pPr>
          <w:r>
            <w:fldChar w:fldCharType="begin"/>
          </w:r>
          <w:r>
            <w:rPr>
              <w:rStyle w:val="Enlacedelndice"/>
              <w:rFonts w:ascii="Roboto" w:hAnsi="Roboto"/>
            </w:rPr>
            <w:instrText> TOC \o "1-9" \h</w:instrText>
          </w:r>
          <w:r>
            <w:rPr>
              <w:rStyle w:val="Enlacedelndice"/>
              <w:rFonts w:ascii="Roboto" w:hAnsi="Roboto"/>
            </w:rPr>
            <w:fldChar w:fldCharType="separate"/>
          </w:r>
          <w:hyperlink w:anchor="__RefHeading___Toc531_228099368">
            <w:r>
              <w:rPr>
                <w:rStyle w:val="Enlacedelndice"/>
                <w:rFonts w:ascii="Roboto" w:hAnsi="Roboto"/>
                <w:rPrChange w:id="0" w:author="Autor desconocido" w:date="2020-12-11T01:30:31Z"/>
              </w:rPr>
              <w:t>1. PRESENTACIÓN DEL PROYECTO.</w:t>
              <w:tab/>
              <w:t>3</w:t>
            </w:r>
          </w:hyperlink>
        </w:p>
        <w:p>
          <w:pPr>
            <w:pStyle w:val="Sumario3"/>
            <w:bidi w:val="0"/>
            <w:rPr/>
          </w:pPr>
          <w:hyperlink w:anchor="__RefHeading___Toc533_228099368">
            <w:r>
              <w:rPr>
                <w:rStyle w:val="Enlacedelndice"/>
                <w:rFonts w:ascii="Roboto" w:hAnsi="Roboto"/>
                <w:rPrChange w:id="0" w:author="Autor desconocido" w:date="2020-12-11T01:30:31Z"/>
              </w:rPr>
              <w:t>1.1 Explicación resumida.</w:t>
              <w:tab/>
              <w:t>3</w:t>
            </w:r>
          </w:hyperlink>
        </w:p>
        <w:p>
          <w:pPr>
            <w:pStyle w:val="Sumario3"/>
            <w:bidi w:val="0"/>
            <w:rPr/>
          </w:pPr>
          <w:hyperlink w:anchor="__RefHeading___Toc535_228099368">
            <w:r>
              <w:rPr>
                <w:rStyle w:val="Enlacedelndice"/>
                <w:rFonts w:ascii="Roboto" w:hAnsi="Roboto"/>
                <w:rPrChange w:id="0" w:author="Autor desconocido" w:date="2020-12-11T01:30:31Z"/>
              </w:rPr>
              <w:t>1.2 Estudio de mercado.</w:t>
              <w:tab/>
              <w:t>4</w:t>
            </w:r>
          </w:hyperlink>
        </w:p>
        <w:p>
          <w:pPr>
            <w:pStyle w:val="Sumario3"/>
            <w:bidi w:val="0"/>
            <w:rPr/>
          </w:pPr>
          <w:hyperlink w:anchor="__RefHeading___Toc537_228099368">
            <w:r>
              <w:rPr>
                <w:rStyle w:val="Enlacedelndice"/>
                <w:rFonts w:ascii="Roboto" w:hAnsi="Roboto"/>
                <w:rPrChange w:id="0" w:author="Autor desconocido" w:date="2020-12-11T01:30:31Z"/>
              </w:rPr>
              <w:t>1.3 Valor del producto.</w:t>
              <w:tab/>
              <w:t>6</w:t>
            </w:r>
          </w:hyperlink>
        </w:p>
        <w:p>
          <w:pPr>
            <w:pStyle w:val="Sumario1"/>
            <w:bidi w:val="0"/>
            <w:rPr/>
          </w:pPr>
          <w:hyperlink w:anchor="__RefHeading___Toc539_228099368">
            <w:r>
              <w:rPr>
                <w:rStyle w:val="Enlacedelndice"/>
                <w:rFonts w:ascii="Roboto" w:hAnsi="Roboto"/>
                <w:rPrChange w:id="0" w:author="Autor desconocido" w:date="2020-12-11T01:30:31Z"/>
              </w:rPr>
              <w:t>2. PLANIFICACIÓN DE TAREAS Y ESTIMACIÓN DE COSTES.</w:t>
              <w:tab/>
              <w:t>6</w:t>
            </w:r>
          </w:hyperlink>
        </w:p>
        <w:p>
          <w:pPr>
            <w:pStyle w:val="Sumario3"/>
            <w:bidi w:val="0"/>
            <w:rPr/>
          </w:pPr>
          <w:hyperlink w:anchor="__RefHeading___Toc541_228099368">
            <w:r>
              <w:rPr>
                <w:rStyle w:val="Enlacedelndice"/>
                <w:rFonts w:ascii="Roboto" w:hAnsi="Roboto"/>
                <w:rPrChange w:id="0" w:author="Autor desconocido" w:date="2020-12-11T01:30:31Z"/>
              </w:rPr>
              <w:t>2.1 Planificación y organización de tareas.</w:t>
              <w:tab/>
              <w:t>6</w:t>
            </w:r>
          </w:hyperlink>
        </w:p>
        <w:p>
          <w:pPr>
            <w:pStyle w:val="Sumario3"/>
            <w:bidi w:val="0"/>
            <w:rPr/>
          </w:pPr>
          <w:hyperlink w:anchor="__RefHeading___Toc543_228099368">
            <w:r>
              <w:rPr>
                <w:rStyle w:val="Enlacedelndice"/>
                <w:rFonts w:ascii="Roboto" w:hAnsi="Roboto"/>
                <w:rPrChange w:id="0" w:author="Autor desconocido" w:date="2020-12-11T01:30:31Z"/>
              </w:rPr>
              <w:t>2.2 Estimación de costes y recursos: hardware, software y humanos.</w:t>
              <w:tab/>
              <w:t>7</w:t>
            </w:r>
          </w:hyperlink>
        </w:p>
        <w:p>
          <w:pPr>
            <w:pStyle w:val="Sumario3"/>
            <w:bidi w:val="0"/>
            <w:rPr/>
          </w:pPr>
          <w:hyperlink w:anchor="__RefHeading___Toc545_228099368">
            <w:r>
              <w:rPr>
                <w:rStyle w:val="Enlacedelndice"/>
                <w:rFonts w:ascii="Roboto" w:hAnsi="Roboto"/>
                <w:rPrChange w:id="0" w:author="Autor desconocido" w:date="2020-12-11T01:30:31Z"/>
              </w:rPr>
              <w:t>2.3 Herramientas usadas.</w:t>
              <w:tab/>
              <w:t>9</w:t>
            </w:r>
          </w:hyperlink>
        </w:p>
        <w:p>
          <w:pPr>
            <w:pStyle w:val="Sumario3"/>
            <w:bidi w:val="0"/>
            <w:rPr/>
          </w:pPr>
          <w:hyperlink w:anchor="__RefHeading___Toc547_228099368">
            <w:r>
              <w:rPr>
                <w:rStyle w:val="Enlacedelndice"/>
                <w:rFonts w:ascii="Roboto" w:hAnsi="Roboto"/>
                <w:rPrChange w:id="0" w:author="Autor desconocido" w:date="2020-12-11T01:30:31Z"/>
              </w:rPr>
              <w:t>2.4 Gestión de riesgos.</w:t>
              <w:tab/>
              <w:t>9</w:t>
            </w:r>
          </w:hyperlink>
        </w:p>
        <w:p>
          <w:pPr>
            <w:pStyle w:val="Sumario1"/>
            <w:bidi w:val="0"/>
            <w:rPr/>
          </w:pPr>
          <w:hyperlink w:anchor="__RefHeading___Toc549_228099368">
            <w:r>
              <w:rPr>
                <w:rStyle w:val="Enlacedelndice"/>
                <w:rFonts w:ascii="Roboto" w:hAnsi="Roboto"/>
                <w:rPrChange w:id="0" w:author="Autor desconocido" w:date="2020-12-11T01:30:31Z"/>
              </w:rPr>
              <w:t>3. ANÁLISIS DE LA SOLUCIÓN.</w:t>
              <w:tab/>
              <w:t>10</w:t>
            </w:r>
          </w:hyperlink>
        </w:p>
        <w:p>
          <w:pPr>
            <w:pStyle w:val="Sumario3"/>
            <w:bidi w:val="0"/>
            <w:rPr/>
          </w:pPr>
          <w:hyperlink w:anchor="__RefHeading___Toc551_228099368">
            <w:r>
              <w:rPr>
                <w:rStyle w:val="Enlacedelndice"/>
                <w:rFonts w:ascii="Roboto" w:hAnsi="Roboto"/>
                <w:rPrChange w:id="0" w:author="Autor desconocido" w:date="2020-12-11T01:30:31Z"/>
              </w:rPr>
              <w:t>3.1 Análisis de la solución (requisitos, mapa de historia de usuario…).</w:t>
              <w:tab/>
              <w:t>10</w:t>
            </w:r>
          </w:hyperlink>
        </w:p>
        <w:p>
          <w:pPr>
            <w:pStyle w:val="Sumario3"/>
            <w:bidi w:val="0"/>
            <w:rPr/>
          </w:pPr>
          <w:hyperlink w:anchor="__RefHeading___Toc553_228099368">
            <w:r>
              <w:rPr>
                <w:rStyle w:val="Enlacedelndice"/>
                <w:rFonts w:ascii="Roboto" w:hAnsi="Roboto"/>
                <w:rPrChange w:id="0" w:author="Autor desconocido" w:date="2020-12-11T01:30:31Z"/>
              </w:rPr>
              <w:t>3.2 Análisis de escenarios (casos de uso, mapa de interacción …).</w:t>
              <w:tab/>
              <w:t>11</w:t>
            </w:r>
          </w:hyperlink>
        </w:p>
        <w:p>
          <w:pPr>
            <w:pStyle w:val="Sumario1"/>
            <w:bidi w:val="0"/>
            <w:rPr/>
          </w:pPr>
          <w:hyperlink w:anchor="__RefHeading___Toc555_228099368">
            <w:r>
              <w:rPr>
                <w:rStyle w:val="Enlacedelndice"/>
                <w:rFonts w:ascii="Roboto" w:hAnsi="Roboto"/>
                <w:rPrChange w:id="0" w:author="Autor desconocido" w:date="2020-12-11T01:30:31Z"/>
              </w:rPr>
              <w:t>4. DISEÑO DE LA SOLUCIÓN.</w:t>
              <w:tab/>
              <w:t>16</w:t>
            </w:r>
          </w:hyperlink>
        </w:p>
        <w:p>
          <w:pPr>
            <w:pStyle w:val="Sumario3"/>
            <w:bidi w:val="0"/>
            <w:rPr/>
          </w:pPr>
          <w:hyperlink w:anchor="__RefHeading___Toc557_228099368">
            <w:r>
              <w:rPr>
                <w:rStyle w:val="Enlacedelndice"/>
                <w:rFonts w:ascii="Roboto" w:hAnsi="Roboto"/>
                <w:rPrChange w:id="0" w:author="Autor desconocido" w:date="2020-12-11T01:30:31Z"/>
              </w:rPr>
              <w:t>4.1 Diseño de la interfaz de usuario y prototipos.</w:t>
              <w:tab/>
              <w:t>16</w:t>
            </w:r>
          </w:hyperlink>
        </w:p>
        <w:p>
          <w:pPr>
            <w:pStyle w:val="Sumario3"/>
            <w:bidi w:val="0"/>
            <w:rPr/>
          </w:pPr>
          <w:hyperlink w:anchor="__RefHeading___Toc559_228099368">
            <w:r>
              <w:rPr>
                <w:rStyle w:val="Enlacedelndice"/>
                <w:rFonts w:ascii="Roboto" w:hAnsi="Roboto"/>
                <w:rPrChange w:id="0" w:author="Autor desconocido" w:date="2020-12-11T01:30:31Z"/>
              </w:rPr>
              <w:t>4.2 Diseño de la persistencia de la información.</w:t>
              <w:tab/>
              <w:t>29</w:t>
            </w:r>
          </w:hyperlink>
        </w:p>
        <w:p>
          <w:pPr>
            <w:pStyle w:val="Sumario3"/>
            <w:bidi w:val="0"/>
            <w:rPr/>
          </w:pPr>
          <w:hyperlink w:anchor="__RefHeading___Toc561_228099368">
            <w:r>
              <w:rPr>
                <w:rStyle w:val="Enlacedelndice"/>
                <w:rFonts w:ascii="Roboto" w:hAnsi="Roboto"/>
                <w:rPrChange w:id="0" w:author="Autor desconocido" w:date="2020-12-11T01:30:31Z"/>
              </w:rPr>
              <w:t>4.3 Diseño de la arquitectura del sistema.</w:t>
              <w:tab/>
              <w:t>33</w:t>
            </w:r>
          </w:hyperlink>
        </w:p>
        <w:p>
          <w:pPr>
            <w:pStyle w:val="Sumario1"/>
            <w:bidi w:val="0"/>
            <w:rPr/>
          </w:pPr>
          <w:hyperlink w:anchor="__RefHeading___Toc563_228099368">
            <w:r>
              <w:rPr>
                <w:rStyle w:val="Enlacedelndice"/>
                <w:rFonts w:ascii="Roboto" w:hAnsi="Roboto"/>
                <w:rPrChange w:id="0" w:author="Autor desconocido" w:date="2020-12-11T01:30:31Z"/>
              </w:rPr>
              <w:t>5. IMPLEMENTACIÓN DE LA SOLUCIÓN.</w:t>
              <w:tab/>
              <w:t>33</w:t>
            </w:r>
          </w:hyperlink>
        </w:p>
        <w:p>
          <w:pPr>
            <w:pStyle w:val="Sumario3"/>
            <w:bidi w:val="0"/>
            <w:rPr/>
          </w:pPr>
          <w:hyperlink w:anchor="__RefHeading___Toc565_228099368">
            <w:r>
              <w:rPr>
                <w:rStyle w:val="Enlacedelndice"/>
                <w:rFonts w:ascii="Roboto" w:hAnsi="Roboto"/>
                <w:rPrChange w:id="0" w:author="Autor desconocido" w:date="2020-12-11T01:30:31Z"/>
              </w:rPr>
              <w:t>5.1 Justificación tecnológica.</w:t>
              <w:tab/>
              <w:t>33</w:t>
            </w:r>
          </w:hyperlink>
        </w:p>
        <w:p>
          <w:pPr>
            <w:pStyle w:val="Sumario3"/>
            <w:bidi w:val="0"/>
            <w:rPr/>
          </w:pPr>
          <w:hyperlink w:anchor="__RefHeading___Toc567_228099368">
            <w:r>
              <w:rPr>
                <w:rStyle w:val="Enlacedelndice"/>
                <w:rFonts w:ascii="Roboto" w:hAnsi="Roboto"/>
                <w:rPrChange w:id="0" w:author="Autor desconocido" w:date="2020-12-11T01:30:31Z"/>
              </w:rPr>
              <w:t>5.2 Aspectos esenciales de la implementación.</w:t>
              <w:tab/>
              <w:t>35</w:t>
            </w:r>
          </w:hyperlink>
        </w:p>
        <w:p>
          <w:pPr>
            <w:pStyle w:val="Sumario3"/>
            <w:bidi w:val="0"/>
            <w:rPr/>
          </w:pPr>
          <w:hyperlink w:anchor="__RefHeading___Toc569_228099368">
            <w:r>
              <w:rPr>
                <w:rStyle w:val="Enlacedelndice"/>
                <w:rFonts w:ascii="Roboto" w:hAnsi="Roboto"/>
                <w:rPrChange w:id="0" w:author="Autor desconocido" w:date="2020-12-11T01:30:31Z"/>
              </w:rPr>
              <w:t>5.3 Desarrollo de la funcionalidad indicada por el tutor/a.</w:t>
              <w:tab/>
              <w:t>35</w:t>
            </w:r>
          </w:hyperlink>
        </w:p>
        <w:p>
          <w:pPr>
            <w:pStyle w:val="Sumario1"/>
            <w:bidi w:val="0"/>
            <w:rPr/>
          </w:pPr>
          <w:hyperlink w:anchor="__RefHeading___Toc571_228099368">
            <w:r>
              <w:rPr>
                <w:rStyle w:val="Enlacedelndice"/>
                <w:rFonts w:ascii="Roboto" w:hAnsi="Roboto"/>
                <w:rPrChange w:id="0" w:author="Autor desconocido" w:date="2020-12-11T01:30:31Z"/>
              </w:rPr>
              <w:t>6. TESTEO Y PRUEBAS DE LA SOLUCIÓN.</w:t>
              <w:tab/>
              <w:t>35</w:t>
            </w:r>
          </w:hyperlink>
        </w:p>
        <w:p>
          <w:pPr>
            <w:pStyle w:val="Sumario3"/>
            <w:bidi w:val="0"/>
            <w:rPr/>
          </w:pPr>
          <w:hyperlink w:anchor="__RefHeading___Toc573_228099368">
            <w:r>
              <w:rPr>
                <w:rStyle w:val="Enlacedelndice"/>
                <w:rFonts w:ascii="Roboto" w:hAnsi="Roboto"/>
                <w:rPrChange w:id="0" w:author="Autor desconocido" w:date="2020-12-11T01:30:31Z"/>
              </w:rPr>
              <w:t>6.1 Plan de pruebas (unitarias, integración, sistema y usuarios).</w:t>
              <w:tab/>
              <w:t>35</w:t>
            </w:r>
          </w:hyperlink>
        </w:p>
        <w:p>
          <w:pPr>
            <w:pStyle w:val="Sumario3"/>
            <w:bidi w:val="0"/>
            <w:rPr/>
          </w:pPr>
          <w:hyperlink w:anchor="__RefHeading___Toc575_228099368">
            <w:r>
              <w:rPr>
                <w:rStyle w:val="Enlacedelndice"/>
                <w:rFonts w:ascii="Roboto" w:hAnsi="Roboto"/>
                <w:rPrChange w:id="0" w:author="Autor desconocido" w:date="2020-12-11T01:30:31Z"/>
              </w:rPr>
              <w:t>6.2 Solución a problemas encontrados.</w:t>
              <w:tab/>
              <w:t>35</w:t>
            </w:r>
          </w:hyperlink>
        </w:p>
        <w:p>
          <w:pPr>
            <w:pStyle w:val="Sumario1"/>
            <w:bidi w:val="0"/>
            <w:rPr/>
          </w:pPr>
          <w:hyperlink w:anchor="__RefHeading___Toc577_228099368">
            <w:r>
              <w:rPr>
                <w:rStyle w:val="Enlacedelndice"/>
                <w:rFonts w:ascii="Roboto" w:hAnsi="Roboto"/>
                <w:rPrChange w:id="0" w:author="Autor desconocido" w:date="2020-12-11T01:30:31Z"/>
              </w:rPr>
              <w:t>7. LANZAMIENTO Y PUESTA EN MARCHA.</w:t>
              <w:tab/>
              <w:t>35</w:t>
            </w:r>
          </w:hyperlink>
        </w:p>
        <w:p>
          <w:pPr>
            <w:pStyle w:val="Sumario3"/>
            <w:bidi w:val="0"/>
            <w:rPr/>
          </w:pPr>
          <w:hyperlink w:anchor="__RefHeading___Toc579_228099368">
            <w:r>
              <w:rPr>
                <w:rStyle w:val="Enlacedelndice"/>
                <w:rFonts w:ascii="Roboto" w:hAnsi="Roboto"/>
                <w:rPrChange w:id="0" w:author="Autor desconocido" w:date="2020-12-11T01:30:31Z"/>
              </w:rPr>
              <w:t>7.1 Aspectos relevantes del despliegue y puesta en marcha del sistema.</w:t>
              <w:tab/>
              <w:t>35</w:t>
            </w:r>
          </w:hyperlink>
        </w:p>
        <w:p>
          <w:pPr>
            <w:pStyle w:val="Sumario3"/>
            <w:bidi w:val="0"/>
            <w:rPr/>
          </w:pPr>
          <w:hyperlink w:anchor="__RefHeading___Toc581_228099368">
            <w:r>
              <w:rPr>
                <w:rStyle w:val="Enlacedelndice"/>
                <w:rFonts w:ascii="Roboto" w:hAnsi="Roboto"/>
                <w:rPrChange w:id="0" w:author="Autor desconocido" w:date="2020-12-11T01:30:31Z"/>
              </w:rPr>
              <w:t>7.2 Manual de uso.</w:t>
              <w:tab/>
              <w:t>35</w:t>
            </w:r>
          </w:hyperlink>
        </w:p>
        <w:p>
          <w:pPr>
            <w:pStyle w:val="Sumario1"/>
            <w:bidi w:val="0"/>
            <w:rPr/>
          </w:pPr>
          <w:hyperlink w:anchor="__RefHeading___Toc583_228099368">
            <w:r>
              <w:rPr>
                <w:rStyle w:val="Enlacedelndice"/>
                <w:rFonts w:ascii="Roboto" w:hAnsi="Roboto"/>
                <w:rPrChange w:id="0" w:author="Autor desconocido" w:date="2020-12-11T01:30:31Z"/>
              </w:rPr>
              <w:t>8. VALORACIÓN Y CONCLUSIONES.</w:t>
              <w:tab/>
              <w:t>36</w:t>
            </w:r>
          </w:hyperlink>
        </w:p>
        <w:p>
          <w:pPr>
            <w:pStyle w:val="Sumario1"/>
            <w:bidi w:val="0"/>
            <w:rPr/>
          </w:pPr>
          <w:hyperlink w:anchor="__RefHeading___Toc585_228099368">
            <w:r>
              <w:rPr>
                <w:rStyle w:val="Enlacedelndice"/>
                <w:rFonts w:ascii="Roboto" w:hAnsi="Roboto"/>
                <w:rPrChange w:id="0" w:author="Autor desconocido" w:date="2020-12-11T01:30:31Z"/>
              </w:rPr>
              <w:t>9. BIBLIOGRAFÍA Y RECURSOS UTILIZADOS.</w:t>
              <w:tab/>
              <w:t>36</w:t>
            </w:r>
          </w:hyperlink>
          <w:r>
            <w:rPr>
              <w:rStyle w:val="Enlacedelndice"/>
              <w:rFonts w:ascii="Roboto" w:hAnsi="Roboto"/>
            </w:rPr>
            <w:fldChar w:fldCharType="end"/>
          </w:r>
        </w:p>
      </w:sdtContent>
    </w:sdt>
    <w:p>
      <w:pPr>
        <w:pStyle w:val="Normal"/>
        <w:bidi w:val="0"/>
        <w:rPr>
          <w:rFonts w:ascii="Roboto" w:hAnsi="Roboto"/>
          <w:color w:val="000000"/>
          <w:sz w:val="28"/>
          <w:szCs w:val="28"/>
          <w:shd w:fill="FFFFFF" w:val="clear"/>
        </w:rPr>
      </w:pPr>
      <w:r>
        <w:rPr>
          <w:rFonts w:ascii="Roboto" w:hAnsi="Roboto"/>
          <w:color w:val="000000"/>
          <w:sz w:val="28"/>
          <w:szCs w:val="28"/>
          <w:shd w:fill="FFFFFF" w:val="clear"/>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del w:id="196" w:author="Autor desconocido" w:date="2020-12-11T00:07:39Z"/>
        </w:rPr>
      </w:pPr>
      <w:del w:id="195" w:author="Autor desconocido" w:date="2020-12-11T00:07:39Z">
        <w:r>
          <w:rPr>
            <w:rFonts w:ascii="Roboto" w:hAnsi="Roboto"/>
          </w:rPr>
        </w:r>
      </w:del>
    </w:p>
    <w:p>
      <w:pPr>
        <w:pStyle w:val="Normal"/>
        <w:bidi w:val="0"/>
        <w:rPr>
          <w:rFonts w:ascii="Times New Roman" w:hAnsi="Times New Roman"/>
          <w:del w:id="198" w:author="Autor desconocido" w:date="2020-12-11T00:07:39Z"/>
        </w:rPr>
      </w:pPr>
      <w:del w:id="197" w:author="Autor desconocido" w:date="2020-12-11T00:07:39Z">
        <w:r>
          <w:rPr/>
        </w:r>
      </w:del>
    </w:p>
    <w:p>
      <w:pPr>
        <w:pStyle w:val="Normal"/>
        <w:bidi w:val="0"/>
        <w:rPr>
          <w:rFonts w:ascii="Times New Roman" w:hAnsi="Times New Roman"/>
          <w:del w:id="200" w:author="Autor desconocido" w:date="2020-12-11T00:07:39Z"/>
        </w:rPr>
      </w:pPr>
      <w:del w:id="199" w:author="Autor desconocido" w:date="2020-12-11T00:07:39Z">
        <w:r>
          <w:rPr/>
        </w:r>
      </w:del>
    </w:p>
    <w:p>
      <w:pPr>
        <w:pStyle w:val="Normal"/>
        <w:bidi w:val="0"/>
        <w:rPr>
          <w:rFonts w:ascii="Times New Roman" w:hAnsi="Times New Roman"/>
          <w:del w:id="202" w:author="Autor desconocido" w:date="2020-12-11T00:07:39Z"/>
        </w:rPr>
      </w:pPr>
      <w:del w:id="201" w:author="Autor desconocido" w:date="2020-12-11T00:07:39Z">
        <w:r>
          <w:rPr/>
        </w:r>
      </w:del>
    </w:p>
    <w:p>
      <w:pPr>
        <w:pStyle w:val="Normal"/>
        <w:bidi w:val="0"/>
        <w:rPr>
          <w:rFonts w:ascii="Times New Roman" w:hAnsi="Times New Roman"/>
          <w:del w:id="204" w:author="Autor desconocido" w:date="2020-12-11T00:07:39Z"/>
        </w:rPr>
      </w:pPr>
      <w:del w:id="203" w:author="Autor desconocido" w:date="2020-12-11T00:07:39Z">
        <w:r>
          <w:rPr/>
        </w:r>
      </w:del>
    </w:p>
    <w:p>
      <w:pPr>
        <w:pStyle w:val="Normal"/>
        <w:bidi w:val="0"/>
        <w:rPr>
          <w:rFonts w:ascii="Times New Roman" w:hAnsi="Times New Roman"/>
          <w:del w:id="206" w:author="Autor desconocido" w:date="2020-12-11T00:07:39Z"/>
        </w:rPr>
      </w:pPr>
      <w:del w:id="205" w:author="Autor desconocido" w:date="2020-12-11T00:07:39Z">
        <w:r>
          <w:rPr/>
        </w:r>
      </w:del>
    </w:p>
    <w:p>
      <w:pPr>
        <w:pStyle w:val="Normal"/>
        <w:bidi w:val="0"/>
        <w:rPr>
          <w:rFonts w:ascii="Times New Roman" w:hAnsi="Times New Roman"/>
          <w:del w:id="208" w:author="Autor desconocido" w:date="2020-12-11T00:07:39Z"/>
        </w:rPr>
      </w:pPr>
      <w:del w:id="207" w:author="Autor desconocido" w:date="2020-12-11T00:07:39Z">
        <w:r>
          <w:rPr/>
        </w:r>
      </w:del>
    </w:p>
    <w:p>
      <w:pPr>
        <w:pStyle w:val="Normal"/>
        <w:bidi w:val="0"/>
        <w:rPr>
          <w:rFonts w:ascii="Roboto" w:hAnsi="Roboto"/>
          <w:ins w:id="210" w:author="Autor desconocido" w:date="2020-12-11T01:47:39Z"/>
        </w:rPr>
      </w:pPr>
      <w:ins w:id="209" w:author="Autor desconocido" w:date="2020-12-11T01:47:39Z">
        <w:r>
          <w:rPr>
            <w:rFonts w:ascii="Roboto" w:hAnsi="Roboto"/>
          </w:rPr>
        </w:r>
      </w:ins>
    </w:p>
    <w:p>
      <w:pPr>
        <w:pStyle w:val="Normal"/>
        <w:bidi w:val="0"/>
        <w:rPr>
          <w:rFonts w:ascii="Roboto" w:hAnsi="Roboto"/>
          <w:ins w:id="212" w:author="Autor desconocido" w:date="2020-12-11T01:47:39Z"/>
        </w:rPr>
      </w:pPr>
      <w:ins w:id="211" w:author="Autor desconocido" w:date="2020-12-11T01:47:39Z">
        <w:r>
          <w:rPr>
            <w:rFonts w:ascii="Roboto" w:hAnsi="Roboto"/>
          </w:rPr>
        </w:r>
      </w:ins>
    </w:p>
    <w:p>
      <w:pPr>
        <w:pStyle w:val="Normal"/>
        <w:bidi w:val="0"/>
        <w:rPr>
          <w:rFonts w:ascii="Roboto" w:hAnsi="Roboto"/>
          <w:ins w:id="214" w:author="Autor desconocido" w:date="2020-12-11T01:47:39Z"/>
        </w:rPr>
      </w:pPr>
      <w:ins w:id="213" w:author="Autor desconocido" w:date="2020-12-11T01:47:39Z">
        <w:r>
          <w:rPr>
            <w:rFonts w:ascii="Roboto" w:hAnsi="Roboto"/>
          </w:rPr>
        </w:r>
      </w:ins>
    </w:p>
    <w:p>
      <w:pPr>
        <w:pStyle w:val="Normal"/>
        <w:bidi w:val="0"/>
        <w:rPr>
          <w:rFonts w:ascii="Roboto" w:hAnsi="Roboto"/>
          <w:ins w:id="216" w:author="Autor desconocido" w:date="2020-12-11T01:47:39Z"/>
        </w:rPr>
      </w:pPr>
      <w:ins w:id="215" w:author="Autor desconocido" w:date="2020-12-11T01:47:39Z">
        <w:r>
          <w:rPr>
            <w:rFonts w:ascii="Roboto" w:hAnsi="Roboto"/>
          </w:rPr>
        </w:r>
      </w:ins>
    </w:p>
    <w:p>
      <w:pPr>
        <w:pStyle w:val="Normal"/>
        <w:bidi w:val="0"/>
        <w:rPr>
          <w:rFonts w:ascii="Roboto" w:hAnsi="Roboto"/>
          <w:ins w:id="218" w:author="Autor desconocido" w:date="2020-12-10T23:20:57Z"/>
        </w:rPr>
      </w:pPr>
      <w:ins w:id="217" w:author="Autor desconocido" w:date="2020-12-10T23:20:57Z">
        <w:r>
          <w:rPr>
            <w:rFonts w:ascii="Roboto" w:hAnsi="Roboto"/>
          </w:rPr>
        </w:r>
      </w:ins>
    </w:p>
    <w:p>
      <w:pPr>
        <w:pStyle w:val="Ttulo1"/>
        <w:bidi w:val="0"/>
        <w:rPr>
          <w:rFonts w:ascii="Roboto" w:hAnsi="Roboto"/>
          <w:del w:id="220" w:author="Autor desconocido" w:date="2020-12-10T23:20:56Z"/>
        </w:rPr>
      </w:pPr>
      <w:del w:id="219" w:author="Autor desconocido" w:date="2020-12-10T23:20:56Z">
        <w:r>
          <w:rPr>
            <w:rFonts w:ascii="Roboto" w:hAnsi="Roboto"/>
          </w:rPr>
        </w:r>
      </w:del>
    </w:p>
    <w:p>
      <w:pPr>
        <w:pStyle w:val="Normal"/>
        <w:bidi w:val="0"/>
        <w:rPr>
          <w:rFonts w:ascii="Calibri" w:hAnsi="Calibri"/>
          <w:del w:id="222" w:author="Autor desconocido" w:date="2020-12-10T23:20:56Z"/>
        </w:rPr>
      </w:pPr>
      <w:del w:id="221" w:author="Autor desconocido" w:date="2020-12-10T23:20:56Z">
        <w:r>
          <w:rPr>
            <w:rFonts w:ascii="Calibri" w:hAnsi="Calibri"/>
          </w:rPr>
        </w:r>
      </w:del>
    </w:p>
    <w:p>
      <w:pPr>
        <w:pStyle w:val="Normal"/>
        <w:bidi w:val="0"/>
        <w:rPr>
          <w:rFonts w:ascii="Calibri" w:hAnsi="Calibri"/>
          <w:del w:id="224" w:author="Autor desconocido" w:date="2020-12-10T23:20:56Z"/>
        </w:rPr>
      </w:pPr>
      <w:del w:id="223" w:author="Autor desconocido" w:date="2020-12-10T23:20:56Z">
        <w:r>
          <w:rPr>
            <w:rFonts w:ascii="Calibri" w:hAnsi="Calibri"/>
          </w:rPr>
        </w:r>
      </w:del>
    </w:p>
    <w:p>
      <w:pPr>
        <w:pStyle w:val="Normal"/>
        <w:bidi w:val="0"/>
        <w:rPr>
          <w:rFonts w:ascii="Calibri" w:hAnsi="Calibri"/>
          <w:del w:id="226" w:author="Autor desconocido" w:date="2020-12-10T23:20:56Z"/>
        </w:rPr>
      </w:pPr>
      <w:del w:id="225" w:author="Autor desconocido" w:date="2020-12-10T23:20:56Z">
        <w:r>
          <w:rPr>
            <w:rFonts w:ascii="Calibri" w:hAnsi="Calibri"/>
          </w:rPr>
        </w:r>
      </w:del>
    </w:p>
    <w:p>
      <w:pPr>
        <w:pStyle w:val="Normal"/>
        <w:bidi w:val="0"/>
        <w:rPr>
          <w:rFonts w:ascii="Calibri" w:hAnsi="Calibri"/>
          <w:del w:id="228" w:author="Autor desconocido" w:date="2020-12-10T23:20:56Z"/>
        </w:rPr>
      </w:pPr>
      <w:del w:id="227" w:author="Autor desconocido" w:date="2020-12-10T23:20:56Z">
        <w:r>
          <w:rPr>
            <w:rFonts w:ascii="Calibri" w:hAnsi="Calibri"/>
          </w:rPr>
        </w:r>
      </w:del>
    </w:p>
    <w:p>
      <w:pPr>
        <w:pStyle w:val="Normal"/>
        <w:bidi w:val="0"/>
        <w:rPr>
          <w:rFonts w:ascii="Calibri" w:hAnsi="Calibri"/>
          <w:del w:id="230" w:author="Autor desconocido" w:date="2020-12-10T23:20:56Z"/>
        </w:rPr>
      </w:pPr>
      <w:del w:id="229" w:author="Autor desconocido" w:date="2020-12-10T23:20:56Z">
        <w:r>
          <w:rPr>
            <w:rFonts w:ascii="Calibri" w:hAnsi="Calibri"/>
          </w:rPr>
        </w:r>
      </w:del>
    </w:p>
    <w:p>
      <w:pPr>
        <w:pStyle w:val="Normal"/>
        <w:bidi w:val="0"/>
        <w:rPr>
          <w:rFonts w:ascii="Calibri" w:hAnsi="Calibri"/>
          <w:del w:id="232" w:author="Autor desconocido" w:date="2020-12-10T23:20:56Z"/>
        </w:rPr>
      </w:pPr>
      <w:del w:id="231" w:author="Autor desconocido" w:date="2020-12-10T23:20:56Z">
        <w:r>
          <w:rPr>
            <w:rFonts w:ascii="Calibri" w:hAnsi="Calibri"/>
          </w:rPr>
        </w:r>
      </w:del>
    </w:p>
    <w:p>
      <w:pPr>
        <w:pStyle w:val="Normal"/>
        <w:bidi w:val="0"/>
        <w:rPr>
          <w:rFonts w:ascii="Calibri" w:hAnsi="Calibri"/>
          <w:del w:id="234" w:author="Autor desconocido" w:date="2020-12-10T23:20:56Z"/>
        </w:rPr>
      </w:pPr>
      <w:del w:id="233" w:author="Autor desconocido" w:date="2020-12-10T23:20:56Z">
        <w:r>
          <w:rPr>
            <w:rFonts w:ascii="Calibri" w:hAnsi="Calibri"/>
          </w:rPr>
        </w:r>
      </w:del>
    </w:p>
    <w:p>
      <w:pPr>
        <w:pStyle w:val="Ttulo1"/>
        <w:bidi w:val="0"/>
        <w:rPr>
          <w:rFonts w:ascii="Roboto" w:hAnsi="Roboto"/>
          <w:ins w:id="237" w:author="Autor desconocido" w:date="2020-12-10T23:56:23Z"/>
        </w:rPr>
      </w:pPr>
      <w:bookmarkStart w:id="0" w:name="__RefHeading___Toc531_228099368"/>
      <w:bookmarkEnd w:id="0"/>
      <w:r>
        <w:rPr>
          <w:rFonts w:ascii="Roboto" w:hAnsi="Roboto"/>
          <w:rPrChange w:id="0" w:author="Autor desconocido" w:date="2020-12-11T01:30:31Z"/>
        </w:rPr>
        <w:t>1. PRESENTACIÓN DEL PROYECTO</w:t>
      </w:r>
      <w:ins w:id="236" w:author="Autor desconocido" w:date="2020-12-10T23:17:46Z">
        <w:r>
          <w:rPr>
            <w:rFonts w:ascii="Roboto" w:hAnsi="Roboto"/>
          </w:rPr>
          <w:t>.</w:t>
        </w:r>
      </w:ins>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del w:id="240" w:author="Autor desconocido" w:date="2020-12-10T23:17:22Z"/>
        </w:rPr>
      </w:pPr>
      <w:del w:id="239" w:author="Autor desconocido" w:date="2020-12-10T23:17:22Z">
        <w:r>
          <w:rPr>
            <w:rFonts w:ascii="Roboto" w:hAnsi="Roboto"/>
          </w:rPr>
        </w:r>
      </w:del>
    </w:p>
    <w:p>
      <w:pPr>
        <w:pStyle w:val="Cuerpodetexto"/>
        <w:bidi w:val="0"/>
        <w:rPr>
          <w:rFonts w:ascii="Calibri" w:hAnsi="Calibri"/>
          <w:del w:id="242" w:author="Autor desconocido" w:date="2020-12-10T23:17:22Z"/>
        </w:rPr>
      </w:pPr>
      <w:del w:id="241" w:author="Autor desconocido" w:date="2020-12-10T23:17:22Z">
        <w:r>
          <w:rPr>
            <w:rFonts w:ascii="Calibri" w:hAnsi="Calibri"/>
          </w:rPr>
        </w:r>
      </w:del>
    </w:p>
    <w:p>
      <w:pPr>
        <w:pStyle w:val="Cuerpodetexto"/>
        <w:bidi w:val="0"/>
        <w:rPr>
          <w:rFonts w:ascii="Calibri" w:hAnsi="Calibri"/>
          <w:del w:id="244" w:author="Autor desconocido" w:date="2020-12-10T23:17:22Z"/>
        </w:rPr>
      </w:pPr>
      <w:del w:id="243" w:author="Autor desconocido" w:date="2020-12-10T23:17:22Z">
        <w:r>
          <w:rPr>
            <w:rFonts w:ascii="Calibri" w:hAnsi="Calibri"/>
          </w:rPr>
        </w:r>
      </w:del>
    </w:p>
    <w:p>
      <w:pPr>
        <w:pStyle w:val="Ttulo3"/>
        <w:bidi w:val="0"/>
        <w:rPr>
          <w:rFonts w:ascii="Roboto" w:hAnsi="Roboto"/>
          <w:ins w:id="248" w:author="Autor desconocido" w:date="2020-12-10T23:25:43Z"/>
        </w:rPr>
      </w:pPr>
      <w:ins w:id="245" w:author="Autor desconocido" w:date="2020-12-10T23:21:33Z">
        <w:bookmarkStart w:id="1" w:name="__RefHeading___Toc533_228099368"/>
        <w:bookmarkEnd w:id="1"/>
        <w:r>
          <w:rPr>
            <w:rFonts w:ascii="Roboto" w:hAnsi="Roboto"/>
          </w:rPr>
          <w:t xml:space="preserve">1.1 </w:t>
        </w:r>
      </w:ins>
      <w:r>
        <w:rPr>
          <w:rFonts w:ascii="Roboto" w:hAnsi="Roboto"/>
          <w:rPrChange w:id="0" w:author="Autor desconocido" w:date="2020-12-11T01:30:31Z"/>
        </w:rPr>
        <w:t>Explicación resumida</w:t>
      </w:r>
      <w:ins w:id="247" w:author="Autor desconocido" w:date="2020-12-10T23:17:26Z">
        <w:r>
          <w:rPr>
            <w:rFonts w:ascii="Roboto" w:hAnsi="Roboto"/>
          </w:rPr>
          <w:t>.</w:t>
        </w:r>
      </w:ins>
    </w:p>
    <w:p>
      <w:pPr>
        <w:pStyle w:val="Cuerpodetexto"/>
        <w:bidi w:val="0"/>
        <w:rPr>
          <w:rFonts w:ascii="Roboto" w:hAnsi="Roboto"/>
          <w:ins w:id="250" w:author="Autor desconocido" w:date="2020-12-10T23:19:10Z"/>
        </w:rPr>
      </w:pPr>
      <w:ins w:id="249" w:author="Autor desconocido" w:date="2020-12-10T23:19:10Z">
        <w:r>
          <w:rPr>
            <w:rFonts w:ascii="Roboto" w:hAnsi="Roboto"/>
          </w:rPr>
        </w:r>
      </w:ins>
    </w:p>
    <w:p>
      <w:pPr>
        <w:pStyle w:val="Normal"/>
        <w:bidi w:val="0"/>
        <w:rPr>
          <w:rFonts w:ascii="Roboto" w:hAnsi="Roboto"/>
          <w:ins w:id="252" w:author="Autor desconocido" w:date="2020-12-10T23:19:10Z"/>
        </w:rPr>
      </w:pPr>
      <w:ins w:id="251" w:author="Autor desconocido" w:date="2020-12-10T23:19:10Z">
        <w:r>
          <w:rPr>
            <w:rFonts w:ascii="Roboto" w:hAnsi="Roboto"/>
          </w:rPr>
          <w:t>Se trata de un sistema de Bookcrossing donde los usuarios dejarán libros en lugares públicos para que los recojan otros lectores, que después harán lo mismo.</w:t>
        </w:r>
      </w:ins>
    </w:p>
    <w:p>
      <w:pPr>
        <w:pStyle w:val="Normal"/>
        <w:bidi w:val="0"/>
        <w:rPr>
          <w:rFonts w:ascii="Roboto" w:hAnsi="Roboto"/>
          <w:ins w:id="254" w:author="Autor desconocido" w:date="2020-12-10T23:19:10Z"/>
        </w:rPr>
      </w:pPr>
      <w:ins w:id="253" w:author="Autor desconocido" w:date="2020-12-10T23:19:10Z">
        <w:r>
          <w:rPr>
            <w:rFonts w:ascii="Roboto" w:hAnsi="Roboto"/>
          </w:rPr>
        </w:r>
      </w:ins>
    </w:p>
    <w:p>
      <w:pPr>
        <w:pStyle w:val="Normal"/>
        <w:bidi w:val="0"/>
        <w:rPr>
          <w:rFonts w:ascii="Roboto" w:hAnsi="Roboto"/>
          <w:ins w:id="258" w:author="Autor desconocido" w:date="2020-12-10T23:19:10Z"/>
        </w:rPr>
      </w:pPr>
      <w:ins w:id="255" w:author="Autor desconocido" w:date="2020-12-10T23:19:10Z">
        <w:r>
          <w:rPr>
            <w:rFonts w:ascii="Roboto" w:hAnsi="Roboto"/>
          </w:rPr>
          <w:t xml:space="preserve">En el sistema </w:t>
        </w:r>
      </w:ins>
      <w:ins w:id="256" w:author="Autor desconocido" w:date="2020-12-10T23:19:10Z">
        <w:r>
          <w:rPr>
            <w:rFonts w:ascii="Roboto" w:hAnsi="Roboto"/>
            <w:b/>
            <w:bCs/>
          </w:rPr>
          <w:t>móvil</w:t>
        </w:r>
      </w:ins>
      <w:ins w:id="257" w:author="Autor desconocido" w:date="2020-12-10T23:19:10Z">
        <w:r>
          <w:rPr>
            <w:rFonts w:ascii="Roboto" w:hAnsi="Roboto"/>
          </w:rPr>
          <w:t xml:space="preserve"> (APP) encontramos las siguientes características/funciones:</w:t>
        </w:r>
      </w:ins>
    </w:p>
    <w:p>
      <w:pPr>
        <w:pStyle w:val="Normal"/>
        <w:bidi w:val="0"/>
        <w:rPr>
          <w:rFonts w:ascii="Roboto" w:hAnsi="Roboto"/>
          <w:ins w:id="260" w:author="Autor desconocido" w:date="2020-12-10T23:19:10Z"/>
        </w:rPr>
      </w:pPr>
      <w:ins w:id="259" w:author="Autor desconocido" w:date="2020-12-10T23:19:10Z">
        <w:r>
          <w:rPr>
            <w:rFonts w:ascii="Roboto" w:hAnsi="Roboto"/>
          </w:rPr>
          <w:t>-Los libros disponibles podrán localizarse por GPS.</w:t>
        </w:r>
      </w:ins>
    </w:p>
    <w:p>
      <w:pPr>
        <w:pStyle w:val="Normal"/>
        <w:bidi w:val="0"/>
        <w:rPr>
          <w:rFonts w:ascii="Roboto" w:hAnsi="Roboto"/>
          <w:ins w:id="262" w:author="Autor desconocido" w:date="2020-12-10T23:19:10Z"/>
        </w:rPr>
      </w:pPr>
      <w:ins w:id="261" w:author="Autor desconocido" w:date="2020-12-10T23:19:10Z">
        <w:r>
          <w:rPr>
            <w:rFonts w:ascii="Roboto" w:hAnsi="Roboto"/>
          </w:rPr>
          <w:t>-Línea de tiempo con los libros más populares indicando su estado, puntuación, comentarios.</w:t>
        </w:r>
      </w:ins>
    </w:p>
    <w:p>
      <w:pPr>
        <w:pStyle w:val="Normal"/>
        <w:bidi w:val="0"/>
        <w:rPr>
          <w:rFonts w:ascii="Roboto" w:hAnsi="Roboto"/>
          <w:ins w:id="264" w:author="Autor desconocido" w:date="2020-12-10T23:19:10Z"/>
        </w:rPr>
      </w:pPr>
      <w:ins w:id="263" w:author="Autor desconocido" w:date="2020-12-10T23:19:10Z">
        <w:r>
          <w:rPr>
            <w:rFonts w:ascii="Roboto" w:hAnsi="Roboto"/>
          </w:rPr>
          <w:t>-Un listado de contactos donde podemos seleccionar uno de ellos para quedar e intercambiar libros.</w:t>
        </w:r>
      </w:ins>
    </w:p>
    <w:p>
      <w:pPr>
        <w:pStyle w:val="Normal"/>
        <w:bidi w:val="0"/>
        <w:rPr>
          <w:rFonts w:ascii="Roboto" w:hAnsi="Roboto"/>
          <w:ins w:id="266" w:author="Autor desconocido" w:date="2020-12-10T23:19:10Z"/>
        </w:rPr>
      </w:pPr>
      <w:ins w:id="265" w:author="Autor desconocido" w:date="2020-12-10T23:19:10Z">
        <w:r>
          <w:rPr>
            <w:rFonts w:ascii="Roboto" w:hAnsi="Roboto"/>
          </w:rPr>
          <w:t>-Una línea de tiempo donde veremos el historial de nuestras lecturas.</w:t>
        </w:r>
      </w:ins>
    </w:p>
    <w:p>
      <w:pPr>
        <w:pStyle w:val="Normal"/>
        <w:bidi w:val="0"/>
        <w:rPr>
          <w:rFonts w:ascii="Roboto" w:hAnsi="Roboto"/>
          <w:ins w:id="268" w:author="Autor desconocido" w:date="2020-12-10T23:19:10Z"/>
        </w:rPr>
      </w:pPr>
      <w:ins w:id="267" w:author="Autor desconocido" w:date="2020-12-10T23:19:10Z">
        <w:r>
          <w:rPr>
            <w:rFonts w:ascii="Roboto" w:hAnsi="Roboto"/>
          </w:rPr>
          <w:t>-Una zona de perfil público con el nombre, descripción del usuario, número de seguidores, fotografía de perfil, lecturas recientes y un código QR único para que otros usuarios puedan añadirnos como contacto.</w:t>
        </w:r>
      </w:ins>
    </w:p>
    <w:p>
      <w:pPr>
        <w:pStyle w:val="Normal"/>
        <w:bidi w:val="0"/>
        <w:rPr>
          <w:rFonts w:ascii="Roboto" w:hAnsi="Roboto"/>
          <w:ins w:id="270" w:author="Autor desconocido" w:date="2020-12-10T23:19:10Z"/>
        </w:rPr>
      </w:pPr>
      <w:ins w:id="269" w:author="Autor desconocido" w:date="2020-12-10T23:19:10Z">
        <w:r>
          <w:rPr>
            <w:rFonts w:ascii="Roboto" w:hAnsi="Roboto"/>
          </w:rPr>
          <w:t>-Un buscador de libros en todo el sistema.</w:t>
        </w:r>
      </w:ins>
    </w:p>
    <w:p>
      <w:pPr>
        <w:pStyle w:val="Normal"/>
        <w:bidi w:val="0"/>
        <w:rPr>
          <w:rFonts w:ascii="Roboto" w:hAnsi="Roboto"/>
          <w:ins w:id="272" w:author="Autor desconocido" w:date="2020-12-10T23:19:10Z"/>
        </w:rPr>
      </w:pPr>
      <w:ins w:id="271" w:author="Autor desconocido" w:date="2020-12-10T23:19:10Z">
        <w:r>
          <w:rPr>
            <w:rFonts w:ascii="Roboto" w:hAnsi="Roboto"/>
          </w:rPr>
          <w:t>-La reserva de un libro se realiza a través de su código de barras, escaneándolo desde la aplicación e indicando la fecha de devolución.</w:t>
        </w:r>
      </w:ins>
    </w:p>
    <w:p>
      <w:pPr>
        <w:pStyle w:val="Normal"/>
        <w:bidi w:val="0"/>
        <w:rPr>
          <w:rFonts w:ascii="Roboto" w:hAnsi="Roboto"/>
          <w:ins w:id="274" w:author="Autor desconocido" w:date="2020-12-10T23:19:10Z"/>
        </w:rPr>
      </w:pPr>
      <w:ins w:id="273" w:author="Autor desconocido" w:date="2020-12-10T23:19:10Z">
        <w:r>
          <w:rPr>
            <w:rFonts w:ascii="Roboto" w:hAnsi="Roboto"/>
          </w:rPr>
          <w:t>-A la hora de mostrar los datos de un libro nos debe indicar en qué puntos de recogida podemos obtenerlo y la ruta para llegar.</w:t>
        </w:r>
      </w:ins>
    </w:p>
    <w:p>
      <w:pPr>
        <w:pStyle w:val="Normal"/>
        <w:bidi w:val="0"/>
        <w:rPr>
          <w:rFonts w:ascii="Roboto" w:hAnsi="Roboto"/>
          <w:ins w:id="276" w:author="Autor desconocido" w:date="2020-12-10T23:19:10Z"/>
        </w:rPr>
      </w:pPr>
      <w:ins w:id="275" w:author="Autor desconocido" w:date="2020-12-10T23:19:10Z">
        <w:r>
          <w:rPr>
            <w:rFonts w:ascii="Roboto" w:hAnsi="Roboto"/>
          </w:rPr>
          <w:t>-Podremos tener un listado de usuarios de nuestra plataforma e intercambiar información con ellos.</w:t>
        </w:r>
      </w:ins>
    </w:p>
    <w:p>
      <w:pPr>
        <w:pStyle w:val="Normal"/>
        <w:bidi w:val="0"/>
        <w:rPr>
          <w:rFonts w:ascii="Roboto" w:hAnsi="Roboto"/>
          <w:ins w:id="278" w:author="Autor desconocido" w:date="2020-12-10T23:19:10Z"/>
        </w:rPr>
      </w:pPr>
      <w:ins w:id="277" w:author="Autor desconocido" w:date="2020-12-10T23:19:10Z">
        <w:r>
          <w:rPr>
            <w:rFonts w:ascii="Roboto" w:hAnsi="Roboto"/>
          </w:rPr>
          <w:t>-Para agregar a un usuario o seguirlo, podemos buscar su nombre de usuario o simplemente escanear el QR que nos puede mandar o mostrar por su pantalla.</w:t>
        </w:r>
      </w:ins>
    </w:p>
    <w:p>
      <w:pPr>
        <w:pStyle w:val="Normal"/>
        <w:bidi w:val="0"/>
        <w:rPr>
          <w:rFonts w:ascii="Roboto" w:hAnsi="Roboto"/>
          <w:ins w:id="280" w:author="Autor desconocido" w:date="2020-12-10T23:19:10Z"/>
        </w:rPr>
      </w:pPr>
      <w:ins w:id="279" w:author="Autor desconocido" w:date="2020-12-10T23:19:10Z">
        <w:r>
          <w:rPr>
            <w:rFonts w:ascii="Roboto" w:hAnsi="Roboto"/>
          </w:rPr>
          <w:t>-El sistema de creación de cuentas e identificación, puede ser propio y además implementará los sistemas de autorización de Google y Twitter.</w:t>
        </w:r>
      </w:ins>
    </w:p>
    <w:p>
      <w:pPr>
        <w:pStyle w:val="Normal"/>
        <w:bidi w:val="0"/>
        <w:rPr>
          <w:rFonts w:ascii="Roboto" w:hAnsi="Roboto"/>
          <w:ins w:id="282" w:author="Autor desconocido" w:date="2020-12-10T23:19:10Z"/>
        </w:rPr>
      </w:pPr>
      <w:ins w:id="281" w:author="Autor desconocido" w:date="2020-12-10T23:19:10Z">
        <w:r>
          <w:rPr>
            <w:rFonts w:ascii="Roboto" w:hAnsi="Roboto"/>
          </w:rPr>
          <w:t>-Podremos recibir notificaciones en todo momento.</w:t>
        </w:r>
      </w:ins>
    </w:p>
    <w:p>
      <w:pPr>
        <w:pStyle w:val="Normal"/>
        <w:bidi w:val="0"/>
        <w:rPr>
          <w:rFonts w:ascii="Roboto" w:hAnsi="Roboto"/>
          <w:ins w:id="284" w:author="Autor desconocido" w:date="2020-12-10T23:19:10Z"/>
        </w:rPr>
      </w:pPr>
      <w:ins w:id="283" w:author="Autor desconocido" w:date="2020-12-10T23:19:10Z">
        <w:r>
          <w:rPr>
            <w:rFonts w:ascii="Roboto" w:hAnsi="Roboto"/>
          </w:rPr>
        </w:r>
      </w:ins>
    </w:p>
    <w:p>
      <w:pPr>
        <w:pStyle w:val="Normal"/>
        <w:bidi w:val="0"/>
        <w:rPr>
          <w:rFonts w:ascii="Roboto" w:hAnsi="Roboto"/>
          <w:ins w:id="288" w:author="Autor desconocido" w:date="2020-12-10T23:19:10Z"/>
        </w:rPr>
      </w:pPr>
      <w:ins w:id="285" w:author="Autor desconocido" w:date="2020-12-10T23:19:10Z">
        <w:r>
          <w:rPr>
            <w:rFonts w:ascii="Roboto" w:hAnsi="Roboto"/>
          </w:rPr>
          <w:t xml:space="preserve">En el sistema de </w:t>
        </w:r>
      </w:ins>
      <w:ins w:id="286" w:author="Autor desconocido" w:date="2020-12-10T23:19:10Z">
        <w:r>
          <w:rPr>
            <w:rFonts w:ascii="Roboto" w:hAnsi="Roboto"/>
            <w:b/>
            <w:bCs/>
          </w:rPr>
          <w:t>administración</w:t>
        </w:r>
      </w:ins>
      <w:ins w:id="287" w:author="Autor desconocido" w:date="2020-12-10T23:19:10Z">
        <w:r>
          <w:rPr>
            <w:rFonts w:ascii="Roboto" w:hAnsi="Roboto"/>
          </w:rPr>
          <w:t xml:space="preserve"> (Programa para PC) encontramos las siguientes características/funciones:</w:t>
        </w:r>
      </w:ins>
    </w:p>
    <w:p>
      <w:pPr>
        <w:pStyle w:val="Normal"/>
        <w:bidi w:val="0"/>
        <w:rPr>
          <w:rFonts w:ascii="Roboto" w:hAnsi="Roboto"/>
          <w:ins w:id="290" w:author="Autor desconocido" w:date="2020-12-10T23:19:10Z"/>
        </w:rPr>
      </w:pPr>
      <w:ins w:id="289" w:author="Autor desconocido" w:date="2020-12-10T23:19:10Z">
        <w:r>
          <w:rPr>
            <w:rFonts w:ascii="Roboto" w:hAnsi="Roboto"/>
          </w:rPr>
          <w:t>-Gestión de libros.</w:t>
        </w:r>
      </w:ins>
    </w:p>
    <w:p>
      <w:pPr>
        <w:pStyle w:val="Normal"/>
        <w:bidi w:val="0"/>
        <w:rPr>
          <w:rFonts w:ascii="Roboto" w:hAnsi="Roboto"/>
          <w:ins w:id="292" w:author="Autor desconocido" w:date="2020-12-10T23:19:10Z"/>
        </w:rPr>
      </w:pPr>
      <w:ins w:id="291" w:author="Autor desconocido" w:date="2020-12-10T23:19:10Z">
        <w:r>
          <w:rPr>
            <w:rFonts w:ascii="Roboto" w:hAnsi="Roboto"/>
          </w:rPr>
          <w:t>-Gestión de reservas.</w:t>
        </w:r>
      </w:ins>
    </w:p>
    <w:p>
      <w:pPr>
        <w:pStyle w:val="Normal"/>
        <w:bidi w:val="0"/>
        <w:rPr>
          <w:rFonts w:ascii="Roboto" w:hAnsi="Roboto"/>
          <w:ins w:id="294" w:author="Autor desconocido" w:date="2020-12-10T23:19:10Z"/>
        </w:rPr>
      </w:pPr>
      <w:ins w:id="293" w:author="Autor desconocido" w:date="2020-12-10T23:19:10Z">
        <w:r>
          <w:rPr>
            <w:rFonts w:ascii="Roboto" w:hAnsi="Roboto"/>
          </w:rPr>
          <w:t>-Análisis de reservas.</w:t>
        </w:r>
      </w:ins>
    </w:p>
    <w:p>
      <w:pPr>
        <w:pStyle w:val="Normal"/>
        <w:bidi w:val="0"/>
        <w:rPr>
          <w:rFonts w:ascii="Roboto" w:hAnsi="Roboto"/>
          <w:ins w:id="296" w:author="Autor desconocido" w:date="2020-12-10T23:19:10Z"/>
        </w:rPr>
      </w:pPr>
      <w:ins w:id="295" w:author="Autor desconocido" w:date="2020-12-10T23:19:10Z">
        <w:r>
          <w:rPr>
            <w:rFonts w:ascii="Roboto" w:hAnsi="Roboto"/>
          </w:rPr>
          <w:t>-Toma de medidas para usuarios que hacen mal uso del sistema o no devuelven libros en la fecha indicada.</w:t>
        </w:r>
      </w:ins>
    </w:p>
    <w:p>
      <w:pPr>
        <w:pStyle w:val="Normal"/>
        <w:bidi w:val="0"/>
        <w:rPr>
          <w:rFonts w:ascii="Roboto" w:hAnsi="Roboto"/>
          <w:ins w:id="298" w:author="Autor desconocido" w:date="2020-12-10T23:19:10Z"/>
        </w:rPr>
      </w:pPr>
      <w:ins w:id="297" w:author="Autor desconocido" w:date="2020-12-10T23:19:10Z">
        <w:r>
          <w:rPr>
            <w:rFonts w:ascii="Roboto" w:hAnsi="Roboto"/>
          </w:rPr>
          <w:t>-Notificaciones y correos.</w:t>
        </w:r>
      </w:ins>
    </w:p>
    <w:p>
      <w:pPr>
        <w:pStyle w:val="Normal"/>
        <w:bidi w:val="0"/>
        <w:rPr>
          <w:rFonts w:ascii="Roboto" w:hAnsi="Roboto"/>
          <w:ins w:id="300" w:author="Autor desconocido" w:date="2020-12-10T23:19:10Z"/>
        </w:rPr>
      </w:pPr>
      <w:ins w:id="299" w:author="Autor desconocido" w:date="2020-12-10T23:19:10Z">
        <w:r>
          <w:rPr>
            <w:rFonts w:ascii="Roboto" w:hAnsi="Roboto"/>
          </w:rPr>
          <w:t>-Informes detallados.</w:t>
        </w:r>
      </w:ins>
    </w:p>
    <w:p>
      <w:pPr>
        <w:pStyle w:val="Normal"/>
        <w:bidi w:val="0"/>
        <w:rPr>
          <w:rFonts w:ascii="Roboto" w:hAnsi="Roboto"/>
          <w:ins w:id="302" w:author="Autor desconocido" w:date="2020-12-10T23:19:10Z"/>
        </w:rPr>
      </w:pPr>
      <w:ins w:id="301" w:author="Autor desconocido" w:date="2020-12-10T23:19:10Z">
        <w:r>
          <w:rPr>
            <w:rFonts w:ascii="Roboto" w:hAnsi="Roboto"/>
          </w:rPr>
        </w:r>
      </w:ins>
    </w:p>
    <w:p>
      <w:pPr>
        <w:pStyle w:val="Normal"/>
        <w:bidi w:val="0"/>
        <w:rPr>
          <w:rFonts w:ascii="Roboto" w:hAnsi="Roboto"/>
          <w:ins w:id="304" w:author="Autor desconocido" w:date="2020-12-10T23:19:10Z"/>
        </w:rPr>
      </w:pPr>
      <w:ins w:id="303" w:author="Autor desconocido" w:date="2020-12-10T23:19:10Z">
        <w:r>
          <w:rPr>
            <w:rFonts w:ascii="Roboto" w:hAnsi="Roboto"/>
          </w:rPr>
        </w:r>
      </w:ins>
    </w:p>
    <w:p>
      <w:pPr>
        <w:pStyle w:val="Normal"/>
        <w:bidi w:val="0"/>
        <w:rPr>
          <w:rFonts w:ascii="Roboto" w:hAnsi="Roboto"/>
          <w:ins w:id="308" w:author="Autor desconocido" w:date="2020-12-10T23:19:10Z"/>
        </w:rPr>
      </w:pPr>
      <w:ins w:id="305" w:author="Autor desconocido" w:date="2020-12-10T23:19:10Z">
        <w:r>
          <w:rPr>
            <w:rFonts w:ascii="Roboto" w:hAnsi="Roboto"/>
          </w:rPr>
          <w:t xml:space="preserve">En el </w:t>
        </w:r>
      </w:ins>
      <w:ins w:id="306" w:author="Autor desconocido" w:date="2020-12-10T23:19:10Z">
        <w:r>
          <w:rPr>
            <w:rFonts w:ascii="Roboto" w:hAnsi="Roboto"/>
            <w:b/>
            <w:bCs/>
          </w:rPr>
          <w:t>servidor</w:t>
        </w:r>
      </w:ins>
      <w:ins w:id="307" w:author="Autor desconocido" w:date="2020-12-10T23:19:10Z">
        <w:r>
          <w:rPr>
            <w:rFonts w:ascii="Roboto" w:hAnsi="Roboto"/>
          </w:rPr>
          <w:t xml:space="preserve"> encontramos las siguientes características/funciones:</w:t>
        </w:r>
      </w:ins>
    </w:p>
    <w:p>
      <w:pPr>
        <w:pStyle w:val="Normal"/>
        <w:bidi w:val="0"/>
        <w:rPr>
          <w:rFonts w:ascii="Roboto" w:hAnsi="Roboto"/>
          <w:ins w:id="310" w:author="Autor desconocido" w:date="2020-12-10T23:19:10Z"/>
        </w:rPr>
      </w:pPr>
      <w:ins w:id="309" w:author="Autor desconocido" w:date="2020-12-10T23:19:10Z">
        <w:r>
          <w:rPr>
            <w:rFonts w:ascii="Roboto" w:hAnsi="Roboto"/>
          </w:rPr>
          <w:t>-Todos los datos se almacenan remotamente en un servidor (imágenes, usuarios, historial, etc.)</w:t>
        </w:r>
      </w:ins>
    </w:p>
    <w:p>
      <w:pPr>
        <w:pStyle w:val="Normal"/>
        <w:bidi w:val="0"/>
        <w:rPr>
          <w:rFonts w:ascii="Roboto" w:hAnsi="Roboto"/>
          <w:ins w:id="312" w:author="Autor desconocido" w:date="2020-12-10T23:19:10Z"/>
        </w:rPr>
      </w:pPr>
      <w:ins w:id="311" w:author="Autor desconocido" w:date="2020-12-10T23:19:10Z">
        <w:r>
          <w:rPr>
            <w:rFonts w:ascii="Roboto" w:hAnsi="Roboto"/>
          </w:rPr>
          <w:t>-La autorización se hará utilizando el sistema de Firebase o en su defecto JWT.</w:t>
        </w:r>
      </w:ins>
    </w:p>
    <w:p>
      <w:pPr>
        <w:pStyle w:val="Normal"/>
        <w:bidi w:val="0"/>
        <w:rPr>
          <w:rFonts w:ascii="Roboto" w:hAnsi="Roboto"/>
          <w:ins w:id="314" w:author="Autor desconocido" w:date="2020-12-10T23:19:10Z"/>
        </w:rPr>
      </w:pPr>
      <w:ins w:id="313" w:author="Autor desconocido" w:date="2020-12-10T23:19:10Z">
        <w:r>
          <w:rPr>
            <w:rFonts w:ascii="Roboto" w:hAnsi="Roboto"/>
          </w:rPr>
          <w:t>-Las aplicaciones móviles serán multiplataforma y funcionar en Android o iOS.</w:t>
        </w:r>
      </w:ins>
    </w:p>
    <w:p>
      <w:pPr>
        <w:pStyle w:val="Normal"/>
        <w:bidi w:val="0"/>
        <w:rPr>
          <w:rFonts w:ascii="Roboto" w:hAnsi="Roboto"/>
          <w:ins w:id="316" w:author="Autor desconocido" w:date="2020-12-10T23:19:10Z"/>
        </w:rPr>
      </w:pPr>
      <w:ins w:id="315" w:author="Autor desconocido" w:date="2020-12-10T23:19:10Z">
        <w:r>
          <w:rPr>
            <w:rFonts w:ascii="Roboto" w:hAnsi="Roboto"/>
          </w:rPr>
          <w:t>-La aplicación debe cumplirrá con los patrones de diseño Material o iOS, debe ser usable y asegurar una correcta experiencia de uso.</w:t>
        </w:r>
      </w:ins>
    </w:p>
    <w:p>
      <w:pPr>
        <w:pStyle w:val="Normal"/>
        <w:bidi w:val="0"/>
        <w:rPr>
          <w:rFonts w:ascii="Roboto" w:hAnsi="Roboto"/>
          <w:ins w:id="318" w:author="Autor desconocido" w:date="2020-12-10T23:19:10Z"/>
        </w:rPr>
      </w:pPr>
      <w:ins w:id="317" w:author="Autor desconocido" w:date="2020-12-10T23:19:10Z">
        <w:r>
          <w:rPr>
            <w:rFonts w:ascii="Roboto" w:hAnsi="Roboto"/>
          </w:rPr>
          <w:t>-Los datos se almacenarán remotamente en una base de datos tipo relacional PostgreSQL o No-SQL MongoDB/Firebase.</w:t>
        </w:r>
      </w:ins>
    </w:p>
    <w:p>
      <w:pPr>
        <w:pStyle w:val="Normal"/>
        <w:bidi w:val="0"/>
        <w:rPr>
          <w:rFonts w:ascii="Roboto" w:hAnsi="Roboto"/>
          <w:ins w:id="320" w:author="Autor desconocido" w:date="2020-12-10T23:19:10Z"/>
        </w:rPr>
      </w:pPr>
      <w:ins w:id="319" w:author="Autor desconocido" w:date="2020-12-10T23:19:10Z">
        <w:r>
          <w:rPr>
            <w:rFonts w:ascii="Roboto" w:hAnsi="Roboto"/>
          </w:rPr>
          <w:t>-Se usarán tecnologías de cámara, geolocalización y geoposiconamiento, así como navegación.</w:t>
        </w:r>
      </w:ins>
    </w:p>
    <w:p>
      <w:pPr>
        <w:pStyle w:val="Normal"/>
        <w:bidi w:val="0"/>
        <w:rPr>
          <w:rFonts w:ascii="Roboto" w:hAnsi="Roboto"/>
          <w:ins w:id="322" w:author="Autor desconocido" w:date="2020-12-11T00:18:10Z"/>
        </w:rPr>
      </w:pPr>
      <w:ins w:id="321" w:author="Autor desconocido" w:date="2020-12-10T23:19:10Z">
        <w:r>
          <w:rPr>
            <w:rFonts w:ascii="Roboto" w:hAnsi="Roboto"/>
          </w:rPr>
          <w:t>-El acceso a almacenamiento se hará́ a través de una API REST propia en SpringBoot u otro mecanismo, estará securizada (JWT) y será probable y testeable completamente sin aplicación cliente con herramientas como POSTMAN.</w:t>
        </w:r>
      </w:ins>
    </w:p>
    <w:p>
      <w:pPr>
        <w:pStyle w:val="Normal"/>
        <w:bidi w:val="0"/>
        <w:rPr>
          <w:rFonts w:ascii="Roboto" w:hAnsi="Roboto"/>
        </w:rPr>
      </w:pPr>
      <w:del w:id="323" w:author="Autor desconocido" w:date="2020-12-10T23:17:25Z">
        <w:r>
          <w:rPr>
            <w:rFonts w:ascii="Roboto" w:hAnsi="Roboto"/>
          </w:rPr>
          <w:delText xml:space="preserve"> </w:delText>
          <w:rPrChange w:id="0" w:author="Autor desconocido" w:date="2020-12-11T01:30:31Z"/>
        </w:r>
      </w:del>
    </w:p>
    <w:p>
      <w:pPr>
        <w:pStyle w:val="Ttulo3"/>
        <w:bidi w:val="0"/>
        <w:rPr>
          <w:rFonts w:ascii="Roboto" w:hAnsi="Roboto"/>
          <w:ins w:id="327" w:author="Autor desconocido" w:date="2020-12-11T00:18:03Z"/>
        </w:rPr>
      </w:pPr>
      <w:ins w:id="324" w:author="Autor desconocido" w:date="2020-12-10T23:21:38Z">
        <w:bookmarkStart w:id="2" w:name="__RefHeading___Toc535_228099368"/>
        <w:bookmarkEnd w:id="2"/>
        <w:r>
          <w:rPr>
            <w:rFonts w:ascii="Roboto" w:hAnsi="Roboto"/>
          </w:rPr>
          <w:t xml:space="preserve">1.2 </w:t>
        </w:r>
      </w:ins>
      <w:r>
        <w:rPr>
          <w:rFonts w:ascii="Roboto" w:hAnsi="Roboto"/>
          <w:rPrChange w:id="0" w:author="Autor desconocido" w:date="2020-12-11T01:30:31Z"/>
        </w:rPr>
        <w:t>Estudio de mercado</w:t>
      </w:r>
      <w:ins w:id="326" w:author="Autor desconocido" w:date="2020-12-10T23:17:30Z">
        <w:r>
          <w:rPr>
            <w:rFonts w:ascii="Roboto" w:hAnsi="Roboto"/>
          </w:rPr>
          <w:t>.</w:t>
        </w:r>
      </w:ins>
    </w:p>
    <w:p>
      <w:pPr>
        <w:pStyle w:val="Cuerpodetexto"/>
        <w:bidi w:val="0"/>
        <w:rPr>
          <w:rFonts w:ascii="Roboto" w:hAnsi="Roboto"/>
          <w:ins w:id="329" w:author="Autor desconocido" w:date="2020-12-11T00:16:36Z"/>
        </w:rPr>
      </w:pPr>
      <w:ins w:id="328" w:author="Autor desconocido" w:date="2020-12-11T00:16:36Z">
        <w:r>
          <w:rPr>
            <w:rFonts w:ascii="Roboto" w:hAnsi="Roboto"/>
          </w:rPr>
        </w:r>
      </w:ins>
    </w:p>
    <w:p>
      <w:pPr>
        <w:pStyle w:val="Normal"/>
        <w:bidi w:val="0"/>
        <w:rPr>
          <w:rFonts w:ascii="Roboto" w:hAnsi="Roboto"/>
          <w:ins w:id="331" w:author="Autor desconocido" w:date="2020-12-11T00:16:36Z"/>
        </w:rPr>
      </w:pPr>
      <w:ins w:id="330" w:author="Autor desconocido" w:date="2020-12-11T00:16:36Z">
        <w:r>
          <w:rPr>
            <w:rFonts w:ascii="Roboto" w:hAnsi="Roboto"/>
            <w:b/>
            <w:bCs/>
            <w:sz w:val="26"/>
            <w:szCs w:val="26"/>
          </w:rPr>
          <w:t>Estudio de mercado.</w:t>
        </w:r>
      </w:ins>
    </w:p>
    <w:p>
      <w:pPr>
        <w:pStyle w:val="Normal"/>
        <w:bidi w:val="0"/>
        <w:rPr>
          <w:rFonts w:ascii="Roboto" w:hAnsi="Roboto"/>
          <w:ins w:id="333" w:author="Autor desconocido" w:date="2020-12-11T00:16:36Z"/>
        </w:rPr>
      </w:pPr>
      <w:ins w:id="332" w:author="Autor desconocido" w:date="2020-12-11T00:16:36Z">
        <w:r>
          <w:rPr>
            <w:rFonts w:ascii="Roboto" w:hAnsi="Roboto"/>
          </w:rPr>
        </w:r>
      </w:ins>
    </w:p>
    <w:p>
      <w:pPr>
        <w:pStyle w:val="Normal"/>
        <w:bidi w:val="0"/>
        <w:rPr>
          <w:rFonts w:ascii="Roboto" w:hAnsi="Roboto"/>
          <w:ins w:id="335" w:author="Autor desconocido" w:date="2020-12-11T00:16:36Z"/>
        </w:rPr>
      </w:pPr>
      <w:ins w:id="334" w:author="Autor desconocido" w:date="2020-12-11T00:16:36Z">
        <w:r>
          <w:rPr>
            <w:rFonts w:ascii="Roboto" w:hAnsi="Roboto"/>
          </w:rPr>
          <w:t>Queremos estudiar los gustos y preferencias de nuestros posibles clientes, así como su ubicación, educación y ocupación, entre otros aspectos. Para diseñar y ofrecer los productos que ellos nos soliciten.</w:t>
        </w:r>
      </w:ins>
    </w:p>
    <w:p>
      <w:pPr>
        <w:pStyle w:val="Normal"/>
        <w:bidi w:val="0"/>
        <w:rPr>
          <w:rFonts w:ascii="Roboto" w:hAnsi="Roboto"/>
          <w:ins w:id="337" w:author="Autor desconocido" w:date="2020-12-11T00:16:36Z"/>
        </w:rPr>
      </w:pPr>
      <w:ins w:id="336" w:author="Autor desconocido" w:date="2020-12-11T00:16:36Z">
        <w:r>
          <w:rPr>
            <w:rFonts w:ascii="Roboto" w:hAnsi="Roboto"/>
          </w:rPr>
        </w:r>
      </w:ins>
    </w:p>
    <w:p>
      <w:pPr>
        <w:pStyle w:val="Normal"/>
        <w:bidi w:val="0"/>
        <w:rPr>
          <w:rFonts w:ascii="Roboto" w:hAnsi="Roboto"/>
          <w:ins w:id="339" w:author="Autor desconocido" w:date="2020-12-11T00:16:36Z"/>
        </w:rPr>
      </w:pPr>
      <w:ins w:id="338" w:author="Autor desconocido" w:date="2020-12-11T00:16:36Z">
        <w:r>
          <w:rPr>
            <w:rFonts w:ascii="Roboto" w:hAnsi="Roboto"/>
          </w:rPr>
          <w:t>El propósito de este estudio es conocer a nuestros clientes, competidores y saber que es lo que se demanda en lo que se refiere a aplicaciones y así dar solución a los problemas encontrados y lograr que nuestros clientes se sientan satisfechos.</w:t>
        </w:r>
      </w:ins>
    </w:p>
    <w:p>
      <w:pPr>
        <w:pStyle w:val="Normal"/>
        <w:bidi w:val="0"/>
        <w:rPr>
          <w:rFonts w:ascii="Roboto" w:hAnsi="Roboto"/>
          <w:ins w:id="341" w:author="Autor desconocido" w:date="2020-12-11T00:16:36Z"/>
        </w:rPr>
      </w:pPr>
      <w:ins w:id="340" w:author="Autor desconocido" w:date="2020-12-11T00:16:36Z">
        <w:r>
          <w:rPr>
            <w:rFonts w:ascii="Roboto" w:hAnsi="Roboto"/>
          </w:rPr>
        </w:r>
      </w:ins>
    </w:p>
    <w:p>
      <w:pPr>
        <w:pStyle w:val="Normal"/>
        <w:bidi w:val="0"/>
        <w:rPr>
          <w:rFonts w:ascii="Roboto" w:hAnsi="Roboto"/>
          <w:ins w:id="343" w:author="Autor desconocido" w:date="2020-12-11T00:16:36Z"/>
        </w:rPr>
      </w:pPr>
      <w:ins w:id="342" w:author="Autor desconocido" w:date="2020-12-11T00:16:36Z">
        <w:r>
          <w:rPr>
            <w:rFonts w:ascii="Roboto" w:hAnsi="Roboto"/>
          </w:rPr>
          <w:t>Como competidores directos se encontrarían instagram, wallapop, whatsapp, telodoygratis y milanuncios entre otros.</w:t>
        </w:r>
      </w:ins>
    </w:p>
    <w:p>
      <w:pPr>
        <w:pStyle w:val="Normal"/>
        <w:bidi w:val="0"/>
        <w:rPr>
          <w:rFonts w:ascii="Roboto" w:hAnsi="Roboto"/>
          <w:ins w:id="345" w:author="Autor desconocido" w:date="2020-12-11T00:16:36Z"/>
        </w:rPr>
      </w:pPr>
      <w:ins w:id="344" w:author="Autor desconocido" w:date="2020-12-11T00:16:36Z">
        <w:r>
          <w:rPr>
            <w:rFonts w:ascii="Roboto" w:hAnsi="Roboto"/>
          </w:rPr>
        </w:r>
      </w:ins>
    </w:p>
    <w:p>
      <w:pPr>
        <w:pStyle w:val="Normal"/>
        <w:bidi w:val="0"/>
        <w:rPr>
          <w:rFonts w:ascii="Roboto" w:hAnsi="Roboto"/>
          <w:ins w:id="347" w:author="Autor desconocido" w:date="2020-12-11T00:16:36Z"/>
        </w:rPr>
      </w:pPr>
      <w:ins w:id="346" w:author="Autor desconocido" w:date="2020-12-11T00:16:36Z">
        <w:r>
          <w:rPr>
            <w:rFonts w:ascii="Roboto" w:hAnsi="Roboto"/>
          </w:rPr>
        </w:r>
      </w:ins>
    </w:p>
    <w:p>
      <w:pPr>
        <w:pStyle w:val="Normal"/>
        <w:bidi w:val="0"/>
        <w:rPr>
          <w:rFonts w:ascii="Roboto" w:hAnsi="Roboto"/>
          <w:ins w:id="349" w:author="Autor desconocido" w:date="2020-12-11T00:16:36Z"/>
        </w:rPr>
      </w:pPr>
      <w:ins w:id="348" w:author="Autor desconocido" w:date="2020-12-11T00:16:36Z">
        <w:r>
          <w:rPr>
            <w:rFonts w:ascii="Roboto" w:hAnsi="Roboto"/>
          </w:rPr>
          <w:drawing>
            <wp:anchor behindDoc="0" distT="0" distB="0" distL="0" distR="0" simplePos="0" locked="0" layoutInCell="0" allowOverlap="1" relativeHeight="21">
              <wp:simplePos x="0" y="0"/>
              <wp:positionH relativeFrom="column">
                <wp:posOffset>363220</wp:posOffset>
              </wp:positionH>
              <wp:positionV relativeFrom="paragraph">
                <wp:posOffset>139700</wp:posOffset>
              </wp:positionV>
              <wp:extent cx="1662430" cy="1641475"/>
              <wp:effectExtent l="0" t="0" r="0" b="0"/>
              <wp:wrapSquare wrapText="largest"/>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rcRect l="0" t="0" r="3225" b="3982"/>
                      <a:stretch>
                        <a:fillRect/>
                      </a:stretch>
                    </pic:blipFill>
                    <pic:spPr bwMode="auto">
                      <a:xfrm>
                        <a:off x="0" y="0"/>
                        <a:ext cx="1662430" cy="1641475"/>
                      </a:xfrm>
                      <a:prstGeom prst="rect">
                        <a:avLst/>
                      </a:prstGeom>
                    </pic:spPr>
                  </pic:pic>
                </a:graphicData>
              </a:graphic>
            </wp:anchor>
          </w:drawing>
          <w:drawing>
            <wp:anchor behindDoc="0" distT="0" distB="0" distL="0" distR="0" simplePos="0" locked="0" layoutInCell="0" allowOverlap="1" relativeHeight="22">
              <wp:simplePos x="0" y="0"/>
              <wp:positionH relativeFrom="column">
                <wp:posOffset>2141220</wp:posOffset>
              </wp:positionH>
              <wp:positionV relativeFrom="paragraph">
                <wp:posOffset>144145</wp:posOffset>
              </wp:positionV>
              <wp:extent cx="1635760" cy="1635760"/>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tretch>
                        <a:fillRect/>
                      </a:stretch>
                    </pic:blipFill>
                    <pic:spPr bwMode="auto">
                      <a:xfrm>
                        <a:off x="0" y="0"/>
                        <a:ext cx="1635760" cy="163576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4215130</wp:posOffset>
              </wp:positionH>
              <wp:positionV relativeFrom="paragraph">
                <wp:posOffset>144780</wp:posOffset>
              </wp:positionV>
              <wp:extent cx="1628775" cy="1628775"/>
              <wp:effectExtent l="0" t="0" r="0" b="0"/>
              <wp:wrapSquare wrapText="largest"/>
              <wp:docPr id="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7" descr=""/>
                      <pic:cNvPicPr>
                        <a:picLocks noChangeAspect="1" noChangeArrowheads="1"/>
                      </pic:cNvPicPr>
                    </pic:nvPicPr>
                    <pic:blipFill>
                      <a:blip r:embed="rId5"/>
                      <a:stretch>
                        <a:fillRect/>
                      </a:stretch>
                    </pic:blipFill>
                    <pic:spPr bwMode="auto">
                      <a:xfrm>
                        <a:off x="0" y="0"/>
                        <a:ext cx="1628775" cy="1628775"/>
                      </a:xfrm>
                      <a:prstGeom prst="rect">
                        <a:avLst/>
                      </a:prstGeom>
                    </pic:spPr>
                  </pic:pic>
                </a:graphicData>
              </a:graphic>
            </wp:anchor>
          </w:drawing>
        </w:r>
      </w:ins>
    </w:p>
    <w:p>
      <w:pPr>
        <w:pStyle w:val="Normal"/>
        <w:bidi w:val="0"/>
        <w:rPr>
          <w:rFonts w:ascii="Roboto" w:hAnsi="Roboto"/>
          <w:ins w:id="351" w:author="Autor desconocido" w:date="2020-12-11T00:16:36Z"/>
        </w:rPr>
      </w:pPr>
      <w:ins w:id="350" w:author="Autor desconocido" w:date="2020-12-11T00:16:36Z">
        <w:r>
          <w:rPr>
            <w:rFonts w:ascii="Roboto" w:hAnsi="Roboto"/>
          </w:rPr>
        </w:r>
      </w:ins>
    </w:p>
    <w:p>
      <w:pPr>
        <w:pStyle w:val="Normal"/>
        <w:bidi w:val="0"/>
        <w:rPr>
          <w:rFonts w:ascii="Roboto" w:hAnsi="Roboto"/>
          <w:ins w:id="353" w:author="Autor desconocido" w:date="2020-12-11T00:16:36Z"/>
        </w:rPr>
      </w:pPr>
      <w:ins w:id="352" w:author="Autor desconocido" w:date="2020-12-11T00:16:36Z">
        <w:r>
          <w:rPr>
            <w:rFonts w:ascii="Roboto" w:hAnsi="Roboto"/>
          </w:rPr>
        </w:r>
      </w:ins>
    </w:p>
    <w:p>
      <w:pPr>
        <w:pStyle w:val="Normal"/>
        <w:bidi w:val="0"/>
        <w:rPr>
          <w:rFonts w:ascii="Roboto" w:hAnsi="Roboto"/>
          <w:ins w:id="355" w:author="Autor desconocido" w:date="2020-12-11T00:16:36Z"/>
        </w:rPr>
      </w:pPr>
      <w:ins w:id="354" w:author="Autor desconocido" w:date="2020-12-11T00:16:36Z">
        <w:r>
          <w:rPr>
            <w:rFonts w:ascii="Roboto" w:hAnsi="Roboto"/>
          </w:rPr>
        </w:r>
      </w:ins>
    </w:p>
    <w:p>
      <w:pPr>
        <w:pStyle w:val="Normal"/>
        <w:bidi w:val="0"/>
        <w:rPr>
          <w:rFonts w:ascii="Roboto" w:hAnsi="Roboto"/>
          <w:ins w:id="357" w:author="Autor desconocido" w:date="2020-12-11T00:16:36Z"/>
        </w:rPr>
      </w:pPr>
      <w:ins w:id="356" w:author="Autor desconocido" w:date="2020-12-11T00:16:36Z">
        <w:r>
          <w:rPr>
            <w:rFonts w:ascii="Roboto" w:hAnsi="Roboto"/>
          </w:rPr>
        </w:r>
      </w:ins>
    </w:p>
    <w:p>
      <w:pPr>
        <w:pStyle w:val="Normal"/>
        <w:bidi w:val="0"/>
        <w:rPr>
          <w:rFonts w:ascii="Roboto" w:hAnsi="Roboto"/>
          <w:ins w:id="359" w:author="Autor desconocido" w:date="2020-12-11T00:16:36Z"/>
        </w:rPr>
      </w:pPr>
      <w:ins w:id="358" w:author="Autor desconocido" w:date="2020-12-11T00:16:36Z">
        <w:r>
          <w:rPr>
            <w:rFonts w:ascii="Roboto" w:hAnsi="Roboto"/>
          </w:rPr>
        </w:r>
      </w:ins>
    </w:p>
    <w:p>
      <w:pPr>
        <w:pStyle w:val="Normal"/>
        <w:bidi w:val="0"/>
        <w:rPr>
          <w:rFonts w:ascii="Roboto" w:hAnsi="Roboto"/>
          <w:ins w:id="361" w:author="Autor desconocido" w:date="2020-12-11T00:16:36Z"/>
        </w:rPr>
      </w:pPr>
      <w:ins w:id="360" w:author="Autor desconocido" w:date="2020-12-11T00:16:36Z">
        <w:r>
          <w:rPr>
            <w:rFonts w:ascii="Roboto" w:hAnsi="Roboto"/>
          </w:rPr>
        </w:r>
      </w:ins>
    </w:p>
    <w:p>
      <w:pPr>
        <w:pStyle w:val="Normal"/>
        <w:bidi w:val="0"/>
        <w:rPr>
          <w:rFonts w:ascii="Roboto" w:hAnsi="Roboto"/>
          <w:ins w:id="363" w:author="Autor desconocido" w:date="2020-12-11T00:16:36Z"/>
        </w:rPr>
      </w:pPr>
      <w:ins w:id="362" w:author="Autor desconocido" w:date="2020-12-11T00:16:36Z">
        <w:r>
          <w:rPr>
            <w:rFonts w:ascii="Roboto" w:hAnsi="Roboto"/>
          </w:rPr>
        </w:r>
      </w:ins>
    </w:p>
    <w:p>
      <w:pPr>
        <w:pStyle w:val="Normal"/>
        <w:bidi w:val="0"/>
        <w:rPr>
          <w:rFonts w:ascii="Roboto" w:hAnsi="Roboto"/>
          <w:ins w:id="365" w:author="Autor desconocido" w:date="2020-12-11T00:16:36Z"/>
        </w:rPr>
      </w:pPr>
      <w:ins w:id="364" w:author="Autor desconocido" w:date="2020-12-11T00:16:36Z">
        <w:r>
          <w:rPr>
            <w:rFonts w:ascii="Roboto" w:hAnsi="Roboto"/>
          </w:rPr>
        </w:r>
      </w:ins>
    </w:p>
    <w:p>
      <w:pPr>
        <w:pStyle w:val="Normal"/>
        <w:bidi w:val="0"/>
        <w:rPr>
          <w:rFonts w:ascii="Roboto" w:hAnsi="Roboto"/>
          <w:ins w:id="367" w:author="Autor desconocido" w:date="2020-12-11T00:16:36Z"/>
        </w:rPr>
      </w:pPr>
      <w:ins w:id="366" w:author="Autor desconocido" w:date="2020-12-11T00:16:36Z">
        <w:r>
          <w:rPr>
            <w:rFonts w:ascii="Roboto" w:hAnsi="Roboto"/>
          </w:rPr>
        </w:r>
      </w:ins>
    </w:p>
    <w:p>
      <w:pPr>
        <w:pStyle w:val="Normal"/>
        <w:bidi w:val="0"/>
        <w:rPr>
          <w:rFonts w:ascii="Roboto" w:hAnsi="Roboto"/>
          <w:ins w:id="369" w:author="Autor desconocido" w:date="2020-12-11T00:16:36Z"/>
        </w:rPr>
      </w:pPr>
      <w:ins w:id="368" w:author="Autor desconocido" w:date="2020-12-11T00:16:36Z">
        <w:r>
          <w:rPr>
            <w:rFonts w:ascii="Roboto" w:hAnsi="Roboto"/>
          </w:rPr>
        </w:r>
      </w:ins>
    </w:p>
    <w:p>
      <w:pPr>
        <w:pStyle w:val="Normal"/>
        <w:bidi w:val="0"/>
        <w:rPr>
          <w:rFonts w:ascii="Roboto" w:hAnsi="Roboto"/>
          <w:ins w:id="371" w:author="Autor desconocido" w:date="2020-12-11T00:16:36Z"/>
        </w:rPr>
      </w:pPr>
      <w:ins w:id="370" w:author="Autor desconocido" w:date="2020-12-11T00:16:36Z">
        <w:r>
          <w:rPr>
            <w:rFonts w:ascii="Roboto" w:hAnsi="Roboto"/>
          </w:rPr>
          <w:drawing>
            <wp:anchor behindDoc="0" distT="0" distB="0" distL="0" distR="0" simplePos="0" locked="0" layoutInCell="0" allowOverlap="1" relativeHeight="23">
              <wp:simplePos x="0" y="0"/>
              <wp:positionH relativeFrom="column">
                <wp:posOffset>2982595</wp:posOffset>
              </wp:positionH>
              <wp:positionV relativeFrom="paragraph">
                <wp:posOffset>172085</wp:posOffset>
              </wp:positionV>
              <wp:extent cx="2423160" cy="147256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2423160" cy="147256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958850</wp:posOffset>
              </wp:positionH>
              <wp:positionV relativeFrom="paragraph">
                <wp:posOffset>154940</wp:posOffset>
              </wp:positionV>
              <wp:extent cx="1468755" cy="146875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1468755" cy="1468755"/>
                      </a:xfrm>
                      <a:prstGeom prst="rect">
                        <a:avLst/>
                      </a:prstGeom>
                    </pic:spPr>
                  </pic:pic>
                </a:graphicData>
              </a:graphic>
            </wp:anchor>
          </w:drawing>
        </w:r>
      </w:ins>
    </w:p>
    <w:p>
      <w:pPr>
        <w:pStyle w:val="Normal"/>
        <w:bidi w:val="0"/>
        <w:rPr>
          <w:rFonts w:ascii="Roboto" w:hAnsi="Roboto"/>
          <w:ins w:id="373" w:author="Autor desconocido" w:date="2020-12-11T00:16:36Z"/>
        </w:rPr>
      </w:pPr>
      <w:ins w:id="372" w:author="Autor desconocido" w:date="2020-12-11T00:16:36Z">
        <w:r>
          <w:rPr>
            <w:rFonts w:ascii="Roboto" w:hAnsi="Roboto"/>
          </w:rPr>
        </w:r>
      </w:ins>
    </w:p>
    <w:p>
      <w:pPr>
        <w:pStyle w:val="Normal"/>
        <w:bidi w:val="0"/>
        <w:rPr>
          <w:rFonts w:ascii="Roboto" w:hAnsi="Roboto"/>
          <w:ins w:id="375" w:author="Autor desconocido" w:date="2020-12-11T00:16:36Z"/>
        </w:rPr>
      </w:pPr>
      <w:ins w:id="374" w:author="Autor desconocido" w:date="2020-12-11T00:16:36Z">
        <w:r>
          <w:rPr>
            <w:rFonts w:ascii="Roboto" w:hAnsi="Roboto"/>
          </w:rPr>
        </w:r>
      </w:ins>
    </w:p>
    <w:p>
      <w:pPr>
        <w:pStyle w:val="Normal"/>
        <w:bidi w:val="0"/>
        <w:rPr>
          <w:rFonts w:ascii="Roboto" w:hAnsi="Roboto"/>
          <w:ins w:id="377" w:author="Autor desconocido" w:date="2020-12-11T00:16:36Z"/>
        </w:rPr>
      </w:pPr>
      <w:ins w:id="376" w:author="Autor desconocido" w:date="2020-12-11T00:16:36Z">
        <w:r>
          <w:rPr>
            <w:rFonts w:ascii="Roboto" w:hAnsi="Roboto"/>
          </w:rPr>
        </w:r>
      </w:ins>
    </w:p>
    <w:p>
      <w:pPr>
        <w:pStyle w:val="Normal"/>
        <w:bidi w:val="0"/>
        <w:rPr>
          <w:rFonts w:ascii="Roboto" w:hAnsi="Roboto"/>
          <w:ins w:id="379" w:author="Autor desconocido" w:date="2020-12-11T00:16:36Z"/>
        </w:rPr>
      </w:pPr>
      <w:ins w:id="378" w:author="Autor desconocido" w:date="2020-12-11T00:16:36Z">
        <w:r>
          <w:rPr>
            <w:rFonts w:ascii="Roboto" w:hAnsi="Roboto"/>
          </w:rPr>
        </w:r>
      </w:ins>
    </w:p>
    <w:p>
      <w:pPr>
        <w:pStyle w:val="Normal"/>
        <w:bidi w:val="0"/>
        <w:rPr>
          <w:rFonts w:ascii="Roboto" w:hAnsi="Roboto"/>
          <w:ins w:id="381" w:author="Autor desconocido" w:date="2020-12-11T00:16:36Z"/>
        </w:rPr>
      </w:pPr>
      <w:ins w:id="380" w:author="Autor desconocido" w:date="2020-12-11T00:16:36Z">
        <w:r>
          <w:rPr>
            <w:rFonts w:ascii="Roboto" w:hAnsi="Roboto"/>
          </w:rPr>
        </w:r>
      </w:ins>
    </w:p>
    <w:p>
      <w:pPr>
        <w:pStyle w:val="Normal"/>
        <w:bidi w:val="0"/>
        <w:rPr>
          <w:rFonts w:ascii="Roboto" w:hAnsi="Roboto"/>
          <w:ins w:id="383" w:author="Autor desconocido" w:date="2020-12-11T00:16:36Z"/>
        </w:rPr>
      </w:pPr>
      <w:ins w:id="382" w:author="Autor desconocido" w:date="2020-12-11T00:16:36Z">
        <w:r>
          <w:rPr>
            <w:rFonts w:ascii="Roboto" w:hAnsi="Roboto"/>
          </w:rPr>
        </w:r>
      </w:ins>
    </w:p>
    <w:p>
      <w:pPr>
        <w:pStyle w:val="Normal"/>
        <w:bidi w:val="0"/>
        <w:rPr>
          <w:rFonts w:ascii="Roboto" w:hAnsi="Roboto"/>
          <w:ins w:id="385" w:author="Autor desconocido" w:date="2020-12-11T00:16:36Z"/>
        </w:rPr>
      </w:pPr>
      <w:ins w:id="384" w:author="Autor desconocido" w:date="2020-12-11T00:16:36Z">
        <w:r>
          <w:rPr>
            <w:rFonts w:ascii="Roboto" w:hAnsi="Roboto"/>
          </w:rPr>
        </w:r>
      </w:ins>
    </w:p>
    <w:p>
      <w:pPr>
        <w:pStyle w:val="Normal"/>
        <w:bidi w:val="0"/>
        <w:rPr>
          <w:rFonts w:ascii="Roboto" w:hAnsi="Roboto"/>
          <w:ins w:id="387" w:author="Autor desconocido" w:date="2020-12-11T00:16:36Z"/>
        </w:rPr>
      </w:pPr>
      <w:ins w:id="386" w:author="Autor desconocido" w:date="2020-12-11T00:16:36Z">
        <w:r>
          <w:rPr>
            <w:rFonts w:ascii="Roboto" w:hAnsi="Roboto"/>
          </w:rPr>
        </w:r>
      </w:ins>
    </w:p>
    <w:p>
      <w:pPr>
        <w:pStyle w:val="Normal"/>
        <w:bidi w:val="0"/>
        <w:rPr>
          <w:rFonts w:ascii="Roboto" w:hAnsi="Roboto"/>
          <w:ins w:id="391" w:author="Autor desconocido" w:date="2020-12-11T00:16:36Z"/>
        </w:rPr>
      </w:pPr>
      <w:ins w:id="388" w:author="Autor desconocido" w:date="2020-12-11T00:16:36Z">
        <w:r>
          <w:rPr>
            <w:rFonts w:ascii="Roboto" w:hAnsi="Roboto"/>
          </w:rPr>
          <w:t xml:space="preserve">Como clientes potenciales podemos prever que serán hombres y mujeres ( El 64,9 % de las mujeres lee libros por placer, una actividad practicada por el 54,4 % de los hombres según el </w:t>
        </w:r>
      </w:ins>
      <w:ins w:id="389" w:author="Autor desconocido" w:date="2020-12-11T00:16:36Z">
        <w:r>
          <w:rPr>
            <w:rFonts w:ascii="Roboto" w:hAnsi="Roboto"/>
            <w:b/>
            <w:bCs/>
          </w:rPr>
          <w:t>Barómetro de Hábitos de Lectura y Compra de Libros</w:t>
        </w:r>
      </w:ins>
      <w:ins w:id="390" w:author="Autor desconocido" w:date="2020-12-11T00:16:36Z">
        <w:r>
          <w:rPr>
            <w:rFonts w:ascii="Roboto" w:hAnsi="Roboto"/>
          </w:rPr>
          <w:t>).</w:t>
        </w:r>
      </w:ins>
    </w:p>
    <w:p>
      <w:pPr>
        <w:pStyle w:val="Normal"/>
        <w:bidi w:val="0"/>
        <w:rPr>
          <w:rFonts w:ascii="Roboto" w:hAnsi="Roboto"/>
          <w:ins w:id="393" w:author="Autor desconocido" w:date="2020-12-11T00:16:36Z"/>
        </w:rPr>
      </w:pPr>
      <w:ins w:id="392" w:author="Autor desconocido" w:date="2020-12-11T00:16:36Z">
        <w:r>
          <w:rPr>
            <w:rFonts w:ascii="Roboto" w:hAnsi="Roboto"/>
          </w:rPr>
        </w:r>
      </w:ins>
    </w:p>
    <w:p>
      <w:pPr>
        <w:pStyle w:val="Normal"/>
        <w:bidi w:val="0"/>
        <w:rPr>
          <w:rFonts w:ascii="Roboto" w:hAnsi="Roboto"/>
          <w:ins w:id="395" w:author="Autor desconocido" w:date="2020-12-11T00:16:36Z"/>
        </w:rPr>
      </w:pPr>
      <w:ins w:id="394" w:author="Autor desconocido" w:date="2020-12-11T00:16:36Z">
        <w:r>
          <w:rPr>
            <w:rFonts w:ascii="Roboto" w:hAnsi="Roboto"/>
          </w:rPr>
          <w:t>Como necesidad que cubre nuestro sistema tenemos la de fomentar la lectura gratuita y favorecer las relaciones humanas entre lectores.</w:t>
        </w:r>
      </w:ins>
    </w:p>
    <w:p>
      <w:pPr>
        <w:pStyle w:val="Normal"/>
        <w:bidi w:val="0"/>
        <w:rPr>
          <w:rFonts w:ascii="Roboto" w:hAnsi="Roboto"/>
          <w:ins w:id="397" w:author="Autor desconocido" w:date="2020-12-11T00:16:36Z"/>
        </w:rPr>
      </w:pPr>
      <w:ins w:id="396" w:author="Autor desconocido" w:date="2020-12-11T00:16:36Z">
        <w:r>
          <w:rPr>
            <w:rFonts w:ascii="Roboto" w:hAnsi="Roboto"/>
          </w:rPr>
        </w:r>
      </w:ins>
    </w:p>
    <w:p>
      <w:pPr>
        <w:pStyle w:val="Normal"/>
        <w:bidi w:val="0"/>
        <w:rPr>
          <w:rFonts w:ascii="Roboto" w:hAnsi="Roboto"/>
          <w:ins w:id="399" w:author="Autor desconocido" w:date="2020-12-11T00:16:36Z"/>
        </w:rPr>
      </w:pPr>
      <w:ins w:id="398" w:author="Autor desconocido" w:date="2020-12-11T00:16:36Z">
        <w:r>
          <w:rPr>
            <w:rFonts w:ascii="Roboto" w:hAnsi="Roboto"/>
          </w:rPr>
        </w:r>
      </w:ins>
    </w:p>
    <w:p>
      <w:pPr>
        <w:pStyle w:val="Normal"/>
        <w:bidi w:val="0"/>
        <w:rPr>
          <w:rFonts w:ascii="Roboto" w:hAnsi="Roboto"/>
          <w:ins w:id="401" w:author="Autor desconocido" w:date="2020-12-11T00:16:36Z"/>
        </w:rPr>
      </w:pPr>
      <w:ins w:id="400" w:author="Autor desconocido" w:date="2020-12-11T00:16:36Z">
        <w:r>
          <w:rPr>
            <w:rFonts w:ascii="Roboto" w:hAnsi="Roboto"/>
          </w:rPr>
        </w:r>
      </w:ins>
    </w:p>
    <w:p>
      <w:pPr>
        <w:pStyle w:val="Normal"/>
        <w:bidi w:val="0"/>
        <w:rPr>
          <w:rFonts w:ascii="Roboto" w:hAnsi="Roboto"/>
          <w:ins w:id="403" w:author="Autor desconocido" w:date="2020-12-11T00:16:36Z"/>
        </w:rPr>
      </w:pPr>
      <w:ins w:id="402" w:author="Autor desconocido" w:date="2020-12-11T00:16:36Z">
        <w:r>
          <w:rPr>
            <w:rFonts w:ascii="Roboto" w:hAnsi="Roboto"/>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72100" cy="4029075"/>
              <wp:effectExtent l="0" t="0" r="0" b="0"/>
              <wp:wrapSquare wrapText="largest"/>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tretch>
                        <a:fillRect/>
                      </a:stretch>
                    </pic:blipFill>
                    <pic:spPr bwMode="auto">
                      <a:xfrm>
                        <a:off x="0" y="0"/>
                        <a:ext cx="5372100" cy="4029075"/>
                      </a:xfrm>
                      <a:prstGeom prst="rect">
                        <a:avLst/>
                      </a:prstGeom>
                    </pic:spPr>
                  </pic:pic>
                </a:graphicData>
              </a:graphic>
            </wp:anchor>
          </w:drawing>
        </w:r>
      </w:ins>
    </w:p>
    <w:p>
      <w:pPr>
        <w:pStyle w:val="Normal"/>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rPr>
      </w:pPr>
      <w:ins w:id="405" w:author="Autor desconocido" w:date="2020-12-10T23:21:41Z">
        <w:bookmarkStart w:id="3" w:name="__RefHeading___Toc537_228099368"/>
        <w:bookmarkEnd w:id="3"/>
        <w:r>
          <w:rPr>
            <w:rFonts w:ascii="Roboto" w:hAnsi="Roboto"/>
          </w:rPr>
          <w:t xml:space="preserve">1.3  </w:t>
        </w:r>
      </w:ins>
      <w:r>
        <w:rPr>
          <w:rFonts w:ascii="Roboto" w:hAnsi="Roboto"/>
          <w:rPrChange w:id="0" w:author="Autor desconocido" w:date="2020-12-11T01:30:31Z"/>
        </w:rPr>
        <w:t>Valor del producto</w:t>
      </w:r>
      <w:ins w:id="407" w:author="Autor desconocido" w:date="2020-12-10T23:17:31Z">
        <w:r>
          <w:rPr>
            <w:rFonts w:ascii="Roboto" w:hAnsi="Roboto"/>
          </w:rPr>
          <w:t>.</w:t>
          <w:rPrChange w:id="0" w:author="Autor desconocido" w:date="2020-12-11T01:30:31Z"/>
        </w:r>
      </w:ins>
    </w:p>
    <w:p>
      <w:pPr>
        <w:pStyle w:val="Normal"/>
        <w:bidi w:val="0"/>
        <w:rPr>
          <w:rFonts w:ascii="Roboto" w:hAnsi="Roboto"/>
        </w:rPr>
      </w:pPr>
      <w:ins w:id="408" w:author="Autor desconocido" w:date="2020-12-11T00:18:39Z">
        <w:r>
          <w:rPr>
            <w:rFonts w:ascii="Roboto" w:hAnsi="Roboto"/>
          </w:rPr>
          <w:t>Sobre el valor del producto podemos decir que un sistema así no tiene valor físico sino que tiene un valor intangible. Aunque si hubiese muy buenas noticias respecto a la cantidad de usuarios que usan la aplicación no se descarta en un futuro que tuviese valor tangible.</w:t>
          <w:rPrChange w:id="0" w:author="Autor desconocido" w:date="2020-12-11T01:30:31Z"/>
        </w:r>
      </w:ins>
    </w:p>
    <w:p>
      <w:pPr>
        <w:pStyle w:val="Ttulo1"/>
        <w:bidi w:val="0"/>
        <w:rPr>
          <w:rFonts w:ascii="Roboto" w:hAnsi="Roboto"/>
          <w:ins w:id="413" w:author="Autor desconocido" w:date="2020-12-11T00:18:57Z"/>
        </w:rPr>
      </w:pPr>
      <w:bookmarkStart w:id="4" w:name="__RefHeading___Toc539_228099368"/>
      <w:bookmarkEnd w:id="4"/>
      <w:r>
        <w:rPr>
          <w:rFonts w:ascii="Roboto" w:hAnsi="Roboto"/>
          <w:rPrChange w:id="0" w:author="Autor desconocido" w:date="2020-12-11T01:30:31Z"/>
        </w:rPr>
        <w:t>2. PLANIFICACIÓN</w:t>
      </w:r>
      <w:ins w:id="410" w:author="Autor desconocido" w:date="2020-12-11T00:54:19Z">
        <w:r>
          <w:rPr>
            <w:rFonts w:ascii="Roboto" w:hAnsi="Roboto"/>
          </w:rPr>
          <w:t xml:space="preserve"> DE</w:t>
        </w:r>
      </w:ins>
      <w:r>
        <w:rPr>
          <w:rFonts w:ascii="Roboto" w:hAnsi="Roboto"/>
          <w:rPrChange w:id="0" w:author="Autor desconocido" w:date="2020-12-11T01:30:31Z"/>
        </w:rPr>
        <w:t xml:space="preserve"> TAREAS Y ESTIMACIÓN DE COSTES</w:t>
      </w:r>
      <w:ins w:id="412" w:author="Autor desconocido" w:date="2020-12-10T23:17:45Z">
        <w:r>
          <w:rPr>
            <w:rFonts w:ascii="Roboto" w:hAnsi="Roboto"/>
          </w:rPr>
          <w:t>.</w:t>
        </w:r>
      </w:ins>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ins w:id="418" w:author="Autor desconocido" w:date="2020-12-11T00:18:58Z"/>
        </w:rPr>
      </w:pPr>
      <w:ins w:id="415" w:author="Autor desconocido" w:date="2020-12-10T23:21:45Z">
        <w:bookmarkStart w:id="5" w:name="__RefHeading___Toc541_228099368"/>
        <w:bookmarkEnd w:id="5"/>
        <w:r>
          <w:rPr>
            <w:rFonts w:ascii="Roboto" w:hAnsi="Roboto"/>
          </w:rPr>
          <w:t xml:space="preserve">2.1 </w:t>
        </w:r>
      </w:ins>
      <w:r>
        <w:rPr>
          <w:rFonts w:ascii="Roboto" w:hAnsi="Roboto"/>
          <w:rPrChange w:id="0" w:author="Autor desconocido" w:date="2020-12-11T01:30:31Z"/>
        </w:rPr>
        <w:t>Planificación y organización de tareas</w:t>
      </w:r>
      <w:ins w:id="417" w:author="Autor desconocido" w:date="2020-12-10T23:17:32Z">
        <w:r>
          <w:rPr>
            <w:rFonts w:ascii="Roboto" w:hAnsi="Roboto"/>
          </w:rPr>
          <w:t>.</w:t>
        </w:r>
      </w:ins>
    </w:p>
    <w:p>
      <w:pPr>
        <w:pStyle w:val="Cuerpodetexto"/>
        <w:bidi w:val="0"/>
        <w:rPr>
          <w:rFonts w:ascii="Roboto" w:hAnsi="Roboto"/>
          <w:ins w:id="420" w:author="Autor desconocido" w:date="2020-12-11T00:19:01Z"/>
        </w:rPr>
      </w:pPr>
      <w:ins w:id="419" w:author="Autor desconocido" w:date="2020-12-11T00:19:01Z">
        <w:r>
          <w:rPr>
            <w:rFonts w:ascii="Roboto" w:hAnsi="Roboto"/>
          </w:rPr>
        </w:r>
      </w:ins>
    </w:p>
    <w:p>
      <w:pPr>
        <w:pStyle w:val="Cuerpodetexto"/>
        <w:bidi w:val="0"/>
        <w:rPr>
          <w:rFonts w:ascii="Roboto" w:hAnsi="Roboto"/>
          <w:ins w:id="422" w:author="Autor desconocido" w:date="2020-12-11T00:19:01Z"/>
        </w:rPr>
      </w:pPr>
      <w:ins w:id="421" w:author="Autor desconocido" w:date="2020-12-11T00:19:01Z">
        <w:r>
          <w:rPr>
            <w:rFonts w:ascii="Roboto" w:hAnsi="Roboto"/>
          </w:rPr>
        </w:r>
      </w:ins>
    </w:p>
    <w:p>
      <w:pPr>
        <w:pStyle w:val="Cuerpodetexto"/>
        <w:bidi w:val="0"/>
        <w:rPr>
          <w:rFonts w:ascii="Roboto" w:hAnsi="Roboto"/>
          <w:ins w:id="424" w:author="Autor desconocido" w:date="2020-12-11T00:19:01Z"/>
        </w:rPr>
      </w:pPr>
      <w:ins w:id="423" w:author="Autor desconocido" w:date="2020-12-11T00:19:01Z">
        <w:r>
          <w:rPr>
            <w:rFonts w:ascii="Roboto" w:hAnsi="Roboto"/>
          </w:rPr>
        </w:r>
      </w:ins>
    </w:p>
    <w:p>
      <w:pPr>
        <w:pStyle w:val="Cuerpodetexto"/>
        <w:bidi w:val="0"/>
        <w:rPr>
          <w:rFonts w:ascii="Roboto" w:hAnsi="Roboto"/>
          <w:ins w:id="426" w:author="Autor desconocido" w:date="2020-12-11T00:19:01Z"/>
        </w:rPr>
      </w:pPr>
      <w:ins w:id="425" w:author="Autor desconocido" w:date="2020-12-11T00:19:01Z">
        <w:r>
          <w:rPr>
            <w:rFonts w:ascii="Roboto" w:hAnsi="Roboto"/>
          </w:rPr>
        </w:r>
      </w:ins>
    </w:p>
    <w:p>
      <w:pPr>
        <w:pStyle w:val="Cuerpodetexto"/>
        <w:bidi w:val="0"/>
        <w:rPr>
          <w:rFonts w:ascii="Roboto" w:hAnsi="Roboto"/>
          <w:ins w:id="428" w:author="Autor desconocido" w:date="2020-12-11T00:19:01Z"/>
        </w:rPr>
      </w:pPr>
      <w:ins w:id="427" w:author="Autor desconocido" w:date="2020-12-11T00:19:01Z">
        <w:r>
          <w:rPr>
            <w:rFonts w:ascii="Roboto" w:hAnsi="Roboto"/>
          </w:rPr>
        </w:r>
      </w:ins>
    </w:p>
    <w:p>
      <w:pPr>
        <w:pStyle w:val="Cuerpodetexto"/>
        <w:bidi w:val="0"/>
        <w:rPr>
          <w:rFonts w:ascii="Roboto" w:hAnsi="Roboto"/>
          <w:ins w:id="430" w:author="Autor desconocido" w:date="2020-12-11T00:19:01Z"/>
        </w:rPr>
      </w:pPr>
      <w:ins w:id="429" w:author="Autor desconocido" w:date="2020-12-11T00:19:01Z">
        <w:r>
          <w:rPr>
            <w:rFonts w:ascii="Roboto" w:hAnsi="Roboto"/>
          </w:rPr>
        </w:r>
      </w:ins>
    </w:p>
    <w:p>
      <w:pPr>
        <w:pStyle w:val="Cuerpodetexto"/>
        <w:bidi w:val="0"/>
        <w:rPr>
          <w:rFonts w:ascii="Roboto" w:hAnsi="Roboto"/>
          <w:ins w:id="432" w:author="Autor desconocido" w:date="2020-12-11T00:19:01Z"/>
        </w:rPr>
      </w:pPr>
      <w:ins w:id="431" w:author="Autor desconocido" w:date="2020-12-11T00:19:01Z">
        <w:r>
          <w:rPr>
            <w:rFonts w:ascii="Roboto" w:hAnsi="Roboto"/>
          </w:rPr>
        </w:r>
      </w:ins>
    </w:p>
    <w:p>
      <w:pPr>
        <w:pStyle w:val="Cuerpodetexto"/>
        <w:bidi w:val="0"/>
        <w:rPr>
          <w:rFonts w:ascii="Roboto" w:hAnsi="Roboto"/>
          <w:ins w:id="434" w:author="Autor desconocido" w:date="2020-12-11T00:19:01Z"/>
        </w:rPr>
      </w:pPr>
      <w:ins w:id="433" w:author="Autor desconocido" w:date="2020-12-11T00:19:01Z">
        <w:r>
          <w:rPr>
            <w:rFonts w:ascii="Roboto" w:hAnsi="Roboto"/>
          </w:rPr>
        </w:r>
      </w:ins>
    </w:p>
    <w:p>
      <w:pPr>
        <w:pStyle w:val="Cuerpodetexto"/>
        <w:bidi w:val="0"/>
        <w:rPr>
          <w:rFonts w:ascii="Roboto" w:hAnsi="Roboto"/>
          <w:ins w:id="436" w:author="Autor desconocido" w:date="2020-12-11T00:19:01Z"/>
        </w:rPr>
      </w:pPr>
      <w:ins w:id="435" w:author="Autor desconocido" w:date="2020-12-11T00:19:01Z">
        <w:r>
          <w:rPr>
            <w:rFonts w:ascii="Roboto" w:hAnsi="Roboto"/>
          </w:rPr>
        </w:r>
      </w:ins>
    </w:p>
    <w:p>
      <w:pPr>
        <w:pStyle w:val="Cuerpodetexto"/>
        <w:bidi w:val="0"/>
        <w:rPr>
          <w:rFonts w:ascii="Roboto" w:hAnsi="Roboto"/>
          <w:ins w:id="438" w:author="Autor desconocido" w:date="2020-12-11T00:19:01Z"/>
        </w:rPr>
      </w:pPr>
      <w:ins w:id="437" w:author="Autor desconocido" w:date="2020-12-11T00:19:01Z">
        <w:r>
          <w:rPr>
            <w:rFonts w:ascii="Roboto" w:hAnsi="Roboto"/>
          </w:rPr>
        </w:r>
      </w:ins>
    </w:p>
    <w:p>
      <w:pPr>
        <w:pStyle w:val="Cuerpodetexto"/>
        <w:bidi w:val="0"/>
        <w:rPr>
          <w:rFonts w:ascii="Roboto" w:hAnsi="Roboto"/>
          <w:ins w:id="440" w:author="Autor desconocido" w:date="2020-12-11T00:19:01Z"/>
        </w:rPr>
      </w:pPr>
      <w:ins w:id="439" w:author="Autor desconocido" w:date="2020-12-11T00:19:01Z">
        <w:r>
          <w:rPr>
            <w:rFonts w:ascii="Roboto" w:hAnsi="Roboto"/>
          </w:rPr>
        </w:r>
      </w:ins>
    </w:p>
    <w:p>
      <w:pPr>
        <w:pStyle w:val="Cuerpodetexto"/>
        <w:bidi w:val="0"/>
        <w:rPr>
          <w:rFonts w:ascii="Roboto" w:hAnsi="Roboto"/>
          <w:ins w:id="442" w:author="Autor desconocido" w:date="2020-12-11T00:19:01Z"/>
        </w:rPr>
      </w:pPr>
      <w:ins w:id="441" w:author="Autor desconocido" w:date="2020-12-11T00:19:01Z">
        <w:r>
          <w:rPr>
            <w:rFonts w:ascii="Roboto" w:hAnsi="Roboto"/>
          </w:rPr>
        </w:r>
      </w:ins>
    </w:p>
    <w:p>
      <w:pPr>
        <w:pStyle w:val="Cuerpodetexto"/>
        <w:bidi w:val="0"/>
        <w:rPr>
          <w:rFonts w:ascii="Roboto" w:hAnsi="Roboto"/>
          <w:ins w:id="444" w:author="Autor desconocido" w:date="2020-12-11T00:19:01Z"/>
        </w:rPr>
      </w:pPr>
      <w:ins w:id="443" w:author="Autor desconocido" w:date="2020-12-11T00:19:01Z">
        <w:r>
          <w:rPr>
            <w:rFonts w:ascii="Roboto" w:hAnsi="Roboto"/>
          </w:rPr>
        </w:r>
      </w:ins>
    </w:p>
    <w:p>
      <w:pPr>
        <w:pStyle w:val="Cuerpodetexto"/>
        <w:bidi w:val="0"/>
        <w:rPr>
          <w:rFonts w:ascii="Roboto" w:hAnsi="Roboto"/>
          <w:ins w:id="446" w:author="Autor desconocido" w:date="2020-12-11T00:19:01Z"/>
        </w:rPr>
      </w:pPr>
      <w:ins w:id="445" w:author="Autor desconocido" w:date="2020-12-11T00:19:01Z">
        <w:r>
          <w:rPr>
            <w:rFonts w:ascii="Roboto" w:hAnsi="Roboto"/>
          </w:rPr>
        </w:r>
      </w:ins>
    </w:p>
    <w:p>
      <w:pPr>
        <w:pStyle w:val="Cuerpodetexto"/>
        <w:bidi w:val="0"/>
        <w:rPr>
          <w:rFonts w:ascii="Roboto" w:hAnsi="Roboto"/>
          <w:ins w:id="448" w:author="Autor desconocido" w:date="2020-12-11T00:19:01Z"/>
        </w:rPr>
      </w:pPr>
      <w:ins w:id="447" w:author="Autor desconocido" w:date="2020-12-11T00:19:01Z">
        <w:r>
          <w:rPr>
            <w:rFonts w:ascii="Roboto" w:hAnsi="Roboto"/>
          </w:rPr>
        </w:r>
      </w:ins>
    </w:p>
    <w:p>
      <w:pPr>
        <w:pStyle w:val="Cuerpodetexto"/>
        <w:bidi w:val="0"/>
        <w:rPr>
          <w:rFonts w:ascii="Roboto" w:hAnsi="Roboto"/>
          <w:ins w:id="450" w:author="Autor desconocido" w:date="2020-12-11T00:19:01Z"/>
        </w:rPr>
      </w:pPr>
      <w:ins w:id="449" w:author="Autor desconocido" w:date="2020-12-11T00:19:01Z">
        <w:r>
          <w:rPr>
            <w:rFonts w:ascii="Roboto" w:hAnsi="Roboto"/>
          </w:rPr>
        </w:r>
      </w:ins>
    </w:p>
    <w:p>
      <w:pPr>
        <w:pStyle w:val="Cuerpodetexto"/>
        <w:bidi w:val="0"/>
        <w:rPr>
          <w:rFonts w:ascii="Roboto" w:hAnsi="Roboto"/>
          <w:ins w:id="452" w:author="Autor desconocido" w:date="2020-12-11T00:19:01Z"/>
        </w:rPr>
      </w:pPr>
      <w:ins w:id="451" w:author="Autor desconocido" w:date="2020-12-11T00:19:01Z">
        <w:r>
          <w:rPr>
            <w:rFonts w:ascii="Roboto" w:hAnsi="Roboto"/>
          </w:rPr>
        </w:r>
      </w:ins>
    </w:p>
    <w:p>
      <w:pPr>
        <w:pStyle w:val="Cuerpodetexto"/>
        <w:bidi w:val="0"/>
        <w:rPr>
          <w:rFonts w:ascii="Roboto" w:hAnsi="Roboto"/>
          <w:ins w:id="454" w:author="Autor desconocido" w:date="2020-12-11T00:19:01Z"/>
        </w:rPr>
      </w:pPr>
      <w:ins w:id="453" w:author="Autor desconocido" w:date="2020-12-11T00:19:01Z">
        <w:r>
          <w:rPr>
            <w:rFonts w:ascii="Roboto" w:hAnsi="Roboto"/>
          </w:rPr>
        </w:r>
      </w:ins>
    </w:p>
    <w:p>
      <w:pPr>
        <w:pStyle w:val="Cuerpodetexto"/>
        <w:bidi w:val="0"/>
        <w:rPr>
          <w:rFonts w:ascii="Roboto" w:hAnsi="Roboto"/>
          <w:ins w:id="456" w:author="Autor desconocido" w:date="2020-12-11T00:19:01Z"/>
        </w:rPr>
      </w:pPr>
      <w:ins w:id="455" w:author="Autor desconocido" w:date="2020-12-11T00:19:01Z">
        <w:r>
          <w:rPr>
            <w:rFonts w:ascii="Roboto" w:hAnsi="Roboto"/>
          </w:rPr>
        </w:r>
      </w:ins>
    </w:p>
    <w:p>
      <w:pPr>
        <w:pStyle w:val="Cuerpodetexto"/>
        <w:bidi w:val="0"/>
        <w:rPr>
          <w:rFonts w:ascii="Roboto" w:hAnsi="Roboto"/>
          <w:ins w:id="458" w:author="Autor desconocido" w:date="2020-12-11T00:19:01Z"/>
        </w:rPr>
      </w:pPr>
      <w:ins w:id="457" w:author="Autor desconocido" w:date="2020-12-11T00:19:01Z">
        <w:r>
          <w:rPr>
            <w:rFonts w:ascii="Roboto" w:hAnsi="Roboto"/>
          </w:rPr>
        </w:r>
      </w:ins>
    </w:p>
    <w:p>
      <w:pPr>
        <w:pStyle w:val="Cuerpodetexto"/>
        <w:bidi w:val="0"/>
        <w:rPr>
          <w:rFonts w:ascii="Roboto" w:hAnsi="Roboto"/>
          <w:ins w:id="460" w:author="Autor desconocido" w:date="2020-12-11T00:19:01Z"/>
        </w:rPr>
      </w:pPr>
      <w:ins w:id="459" w:author="Autor desconocido" w:date="2020-12-11T00:19:01Z">
        <w:r>
          <w:rPr>
            <w:rFonts w:ascii="Roboto" w:hAnsi="Roboto"/>
          </w:rPr>
        </w:r>
      </w:ins>
    </w:p>
    <w:p>
      <w:pPr>
        <w:pStyle w:val="Cuerpodetexto"/>
        <w:bidi w:val="0"/>
        <w:rPr>
          <w:rFonts w:ascii="Roboto" w:hAnsi="Roboto"/>
          <w:ins w:id="462" w:author="Autor desconocido" w:date="2020-12-11T00:19:01Z"/>
        </w:rPr>
      </w:pPr>
      <w:ins w:id="461" w:author="Autor desconocido" w:date="2020-12-11T00:19:01Z">
        <w:r>
          <w:rPr>
            <w:rFonts w:ascii="Roboto" w:hAnsi="Roboto"/>
          </w:rPr>
        </w:r>
      </w:ins>
    </w:p>
    <w:p>
      <w:pPr>
        <w:pStyle w:val="Cuerpodetexto"/>
        <w:bidi w:val="0"/>
        <w:rPr>
          <w:rFonts w:ascii="Roboto" w:hAnsi="Roboto"/>
          <w:ins w:id="464" w:author="Autor desconocido" w:date="2020-12-11T00:25:24Z"/>
        </w:rPr>
      </w:pPr>
      <w:ins w:id="463" w:author="Autor desconocido" w:date="2020-12-11T00:25:24Z">
        <w:r>
          <w:rPr>
            <w:rFonts w:ascii="Roboto" w:hAnsi="Roboto"/>
          </w:rPr>
        </w:r>
      </w:ins>
    </w:p>
    <w:p>
      <w:pPr>
        <w:pStyle w:val="Ttulo3"/>
        <w:bidi w:val="0"/>
        <w:rPr>
          <w:rFonts w:ascii="Roboto" w:hAnsi="Roboto"/>
          <w:del w:id="466" w:author="Autor desconocido" w:date="2020-12-11T00:25:21Z"/>
        </w:rPr>
      </w:pPr>
      <w:del w:id="465" w:author="Autor desconocido" w:date="2020-12-11T00:25:21Z">
        <w:r>
          <w:rPr>
            <w:rFonts w:ascii="Roboto" w:hAnsi="Roboto"/>
          </w:rPr>
        </w:r>
      </w:del>
    </w:p>
    <w:p>
      <w:pPr>
        <w:pStyle w:val="Ttulo3"/>
        <w:bidi w:val="0"/>
        <w:rPr>
          <w:rFonts w:ascii="Roboto" w:hAnsi="Roboto"/>
          <w:ins w:id="470" w:author="Autor desconocido" w:date="2020-12-11T00:25:11Z"/>
        </w:rPr>
      </w:pPr>
      <w:ins w:id="467" w:author="Autor desconocido" w:date="2020-12-10T23:21:48Z">
        <w:bookmarkStart w:id="6" w:name="__RefHeading___Toc543_228099368"/>
        <w:bookmarkEnd w:id="6"/>
        <w:r>
          <w:rPr>
            <w:rFonts w:ascii="Roboto" w:hAnsi="Roboto"/>
          </w:rPr>
          <w:t xml:space="preserve">2.2 </w:t>
        </w:r>
      </w:ins>
      <w:r>
        <w:rPr>
          <w:rFonts w:ascii="Roboto" w:hAnsi="Roboto"/>
          <w:rPrChange w:id="0" w:author="Autor desconocido" w:date="2020-12-11T01:30:31Z"/>
        </w:rPr>
        <w:t>Estimación de costes y recursos: hardware, software y humanos</w:t>
      </w:r>
      <w:ins w:id="469" w:author="Autor desconocido" w:date="2020-12-10T23:17:34Z">
        <w:r>
          <w:rPr>
            <w:rFonts w:ascii="Roboto" w:hAnsi="Roboto"/>
          </w:rPr>
          <w:t>.</w:t>
        </w:r>
      </w:ins>
    </w:p>
    <w:p>
      <w:pPr>
        <w:pStyle w:val="Cuerpodetexto"/>
        <w:bidi w:val="0"/>
        <w:rPr>
          <w:rFonts w:ascii="Roboto" w:hAnsi="Roboto"/>
          <w:ins w:id="472" w:author="Autor desconocido" w:date="2020-12-11T00:25:11Z"/>
        </w:rPr>
      </w:pPr>
      <w:ins w:id="471" w:author="Autor desconocido" w:date="2020-12-11T00:25:11Z">
        <w:r>
          <w:rPr>
            <w:rFonts w:ascii="Roboto" w:hAnsi="Roboto"/>
          </w:rPr>
        </w:r>
      </w:ins>
    </w:p>
    <w:p>
      <w:pPr>
        <w:pStyle w:val="Cuerpodetexto"/>
        <w:bidi w:val="0"/>
        <w:rPr>
          <w:rFonts w:ascii="Roboto" w:hAnsi="Roboto"/>
          <w:ins w:id="474" w:author="Autor desconocido" w:date="2020-12-11T00:25:11Z"/>
        </w:rPr>
      </w:pPr>
      <w:ins w:id="473" w:author="Autor desconocido" w:date="2020-12-11T00:25:11Z">
        <w:r>
          <w:rPr>
            <w:rFonts w:ascii="Roboto" w:hAnsi="Roboto"/>
          </w:rPr>
          <mc:AlternateContent>
            <mc:Choice Requires="wpg">
              <w:drawing>
                <wp:anchor behindDoc="0" distT="0" distB="0" distL="0" distR="0" simplePos="0" locked="0" layoutInCell="0" allowOverlap="1" relativeHeight="27">
                  <wp:simplePos x="0" y="0"/>
                  <wp:positionH relativeFrom="column">
                    <wp:align>center</wp:align>
                  </wp:positionH>
                  <wp:positionV relativeFrom="paragraph">
                    <wp:posOffset>6350</wp:posOffset>
                  </wp:positionV>
                  <wp:extent cx="7154545" cy="5737225"/>
                  <wp:effectExtent l="0" t="0" r="0" b="0"/>
                  <wp:wrapTopAndBottom/>
                  <wp:docPr id="8" name="Group 1"/>
                  <a:graphic xmlns:a="http://schemas.openxmlformats.org/drawingml/2006/main">
                    <a:graphicData uri="http://schemas.microsoft.com/office/word/2010/wordprocessingGroup">
                      <wpg:wgp>
                        <wpg:cNvGrpSpPr/>
                        <wpg:grpSpPr>
                          <a:xfrm>
                            <a:off x="0" y="0"/>
                            <a:ext cx="7153920" cy="5736600"/>
                          </a:xfrm>
                        </wpg:grpSpPr>
                        <wps:wsp>
                          <wps:cNvSpPr/>
                          <wps:spPr>
                            <a:xfrm>
                              <a:off x="0" y="0"/>
                              <a:ext cx="7153920" cy="4898880"/>
                            </a:xfrm>
                            <a:prstGeom prst="rect">
                              <a:avLst/>
                            </a:prstGeom>
                            <a:noFill/>
                            <a:ln w="0">
                              <a:noFill/>
                            </a:ln>
                          </wps:spPr>
                          <wps:style>
                            <a:lnRef idx="0"/>
                            <a:fillRef idx="0"/>
                            <a:effectRef idx="0"/>
                            <a:fontRef idx="minor"/>
                          </wps:style>
                          <wps:bodyPr/>
                        </wps:wsp>
                        <wps:wsp>
                          <wps:cNvSpPr/>
                          <wps:spPr>
                            <a:xfrm>
                              <a:off x="4095000" y="4092120"/>
                              <a:ext cx="305280" cy="291960"/>
                            </a:xfrm>
                            <a:custGeom>
                              <a:avLst/>
                              <a:gdLst/>
                              <a:ah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fillRef idx="0"/>
                            <a:effectRef idx="0"/>
                            <a:fontRef idx="minor"/>
                          </wps:style>
                          <wps:bodyPr/>
                        </wps:wsp>
                        <wps:wsp>
                          <wps:cNvSpPr/>
                          <wps:spPr>
                            <a:xfrm>
                              <a:off x="4095000" y="3799080"/>
                              <a:ext cx="305280" cy="291960"/>
                            </a:xfrm>
                            <a:custGeom>
                              <a:avLst/>
                              <a:gdLst/>
                              <a:ahLst/>
                              <a:rect l="l" t="t" r="r" b="b"/>
                              <a:pathLst>
                                <a:path w="307720" h="293178">
                                  <a:moveTo>
                                    <a:pt x="0" y="293178"/>
                                  </a:moveTo>
                                  <a:lnTo>
                                    <a:pt x="153860" y="293178"/>
                                  </a:lnTo>
                                  <a:lnTo>
                                    <a:pt x="153860" y="0"/>
                                  </a:lnTo>
                                  <a:lnTo>
                                    <a:pt x="307720" y="0"/>
                                  </a:lnTo>
                                </a:path>
                              </a:pathLst>
                            </a:custGeom>
                            <a:noFill/>
                            <a:ln w="25920">
                              <a:solidFill>
                                <a:srgbClr val="25252f"/>
                              </a:solidFill>
                              <a:round/>
                            </a:ln>
                          </wps:spPr>
                          <wps:style>
                            <a:lnRef idx="0"/>
                            <a:fillRef idx="0"/>
                            <a:effectRef idx="0"/>
                            <a:fontRef idx="minor"/>
                          </wps:style>
                          <wps:bodyPr/>
                        </wps:wsp>
                        <wps:wsp>
                          <wps:cNvSpPr/>
                          <wps:spPr>
                            <a:xfrm>
                              <a:off x="2249280" y="3051720"/>
                              <a:ext cx="305280" cy="1039320"/>
                            </a:xfrm>
                            <a:custGeom>
                              <a:avLst/>
                              <a:gdLst/>
                              <a:ah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fillRef idx="0"/>
                            <a:effectRef idx="0"/>
                            <a:fontRef idx="minor"/>
                          </wps:style>
                          <wps:bodyPr/>
                        </wps:wsp>
                        <wps:wsp>
                          <wps:cNvSpPr/>
                          <wps:spPr>
                            <a:xfrm>
                              <a:off x="4107240" y="3107520"/>
                              <a:ext cx="293400" cy="291960"/>
                            </a:xfrm>
                            <a:custGeom>
                              <a:avLst/>
                              <a:gdLst/>
                              <a:ahLst/>
                              <a:rect l="l" t="t" r="r" b="b"/>
                              <a:pathLst>
                                <a:path w="294949" h="293178">
                                  <a:moveTo>
                                    <a:pt x="0" y="0"/>
                                  </a:moveTo>
                                  <a:lnTo>
                                    <a:pt x="147474" y="0"/>
                                  </a:lnTo>
                                  <a:lnTo>
                                    <a:pt x="147474" y="293178"/>
                                  </a:lnTo>
                                  <a:lnTo>
                                    <a:pt x="294949" y="293178"/>
                                  </a:lnTo>
                                </a:path>
                              </a:pathLst>
                            </a:custGeom>
                            <a:noFill/>
                            <a:ln w="25920">
                              <a:solidFill>
                                <a:srgbClr val="25252f"/>
                              </a:solidFill>
                              <a:round/>
                            </a:ln>
                          </wps:spPr>
                          <wps:style>
                            <a:lnRef idx="0"/>
                            <a:fillRef idx="0"/>
                            <a:effectRef idx="0"/>
                            <a:fontRef idx="minor"/>
                          </wps:style>
                          <wps:bodyPr/>
                        </wps:wsp>
                        <wps:wsp>
                          <wps:cNvSpPr/>
                          <wps:spPr>
                            <a:xfrm>
                              <a:off x="4107240" y="2814840"/>
                              <a:ext cx="293400" cy="291960"/>
                            </a:xfrm>
                            <a:custGeom>
                              <a:avLst/>
                              <a:gdLst/>
                              <a:ah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fillRef idx="0"/>
                            <a:effectRef idx="0"/>
                            <a:fontRef idx="minor"/>
                          </wps:style>
                          <wps:bodyPr/>
                        </wps:wsp>
                        <wps:wsp>
                          <wps:cNvSpPr/>
                          <wps:spPr>
                            <a:xfrm flipV="1">
                              <a:off x="2249280" y="3049200"/>
                              <a:ext cx="319320" cy="720"/>
                            </a:xfrm>
                            <a:custGeom>
                              <a:avLst/>
                              <a:gdLst/>
                              <a:ahLst/>
                              <a:rect l="l" t="t" r="r" b="b"/>
                              <a:pathLst>
                                <a:path w="320490" h="131671">
                                  <a:moveTo>
                                    <a:pt x="0" y="131671"/>
                                  </a:moveTo>
                                  <a:lnTo>
                                    <a:pt x="160245" y="131671"/>
                                  </a:lnTo>
                                  <a:lnTo>
                                    <a:pt x="160245" y="0"/>
                                  </a:lnTo>
                                  <a:lnTo>
                                    <a:pt x="320490" y="0"/>
                                  </a:lnTo>
                                </a:path>
                              </a:pathLst>
                            </a:custGeom>
                            <a:noFill/>
                            <a:ln w="25920">
                              <a:solidFill>
                                <a:srgbClr val="25252f"/>
                              </a:solidFill>
                              <a:round/>
                            </a:ln>
                          </wps:spPr>
                          <wps:style>
                            <a:lnRef idx="0"/>
                            <a:fillRef idx="0"/>
                            <a:effectRef idx="0"/>
                            <a:fontRef idx="minor"/>
                          </wps:style>
                          <wps:bodyPr/>
                        </wps:wsp>
                        <wps:wsp>
                          <wps:cNvSpPr/>
                          <wps:spPr>
                            <a:xfrm>
                              <a:off x="4095000" y="1964520"/>
                              <a:ext cx="313200" cy="90000"/>
                            </a:xfrm>
                            <a:custGeom>
                              <a:avLst/>
                              <a:gdLst/>
                              <a:ahLst/>
                              <a:rect l="l" t="t" r="r" b="b"/>
                              <a:pathLst>
                                <a:path w="314097" h="0">
                                  <a:moveTo>
                                    <a:pt x="0" y="45720"/>
                                  </a:moveTo>
                                  <a:lnTo>
                                    <a:pt x="314097" y="45720"/>
                                  </a:lnTo>
                                </a:path>
                              </a:pathLst>
                            </a:custGeom>
                            <a:noFill/>
                            <a:ln w="25920">
                              <a:solidFill>
                                <a:srgbClr val="25252f"/>
                              </a:solidFill>
                              <a:round/>
                            </a:ln>
                          </wps:spPr>
                          <wps:style>
                            <a:lnRef idx="0"/>
                            <a:fillRef idx="0"/>
                            <a:effectRef idx="0"/>
                            <a:fontRef idx="minor"/>
                          </wps:style>
                          <wps:bodyPr/>
                        </wps:wsp>
                        <wps:wsp>
                          <wps:cNvSpPr/>
                          <wps:spPr>
                            <a:xfrm>
                              <a:off x="2249280" y="2010240"/>
                              <a:ext cx="305280" cy="1039320"/>
                            </a:xfrm>
                            <a:custGeom>
                              <a:avLst/>
                              <a:gdLst/>
                              <a:ah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fillRef idx="0"/>
                            <a:effectRef idx="0"/>
                            <a:fontRef idx="minor"/>
                          </wps:style>
                          <wps:bodyPr/>
                        </wps:wsp>
                        <wps:wsp>
                          <wps:cNvSpPr/>
                          <wps:spPr>
                            <a:xfrm>
                              <a:off x="402480" y="1929240"/>
                              <a:ext cx="306000" cy="1120680"/>
                            </a:xfrm>
                            <a:custGeom>
                              <a:avLst/>
                              <a:gdLst/>
                              <a:ahLst/>
                              <a:rect l="l" t="t" r="r" b="b"/>
                              <a:pathLst>
                                <a:path w="307720" h="1121796">
                                  <a:moveTo>
                                    <a:pt x="0" y="0"/>
                                  </a:moveTo>
                                  <a:lnTo>
                                    <a:pt x="153860" y="0"/>
                                  </a:lnTo>
                                  <a:lnTo>
                                    <a:pt x="153860" y="1121796"/>
                                  </a:lnTo>
                                  <a:lnTo>
                                    <a:pt x="307720" y="1121796"/>
                                  </a:lnTo>
                                </a:path>
                              </a:pathLst>
                            </a:custGeom>
                            <a:noFill/>
                            <a:ln w="25920">
                              <a:solidFill>
                                <a:srgbClr val="202029"/>
                              </a:solidFill>
                              <a:round/>
                            </a:ln>
                          </wps:spPr>
                          <wps:style>
                            <a:lnRef idx="0"/>
                            <a:fillRef idx="0"/>
                            <a:effectRef idx="0"/>
                            <a:fontRef idx="minor"/>
                          </wps:style>
                          <wps:bodyPr/>
                        </wps:wsp>
                        <wps:wsp>
                          <wps:cNvSpPr/>
                          <wps:spPr>
                            <a:xfrm>
                              <a:off x="4304520" y="1079640"/>
                              <a:ext cx="314280" cy="720"/>
                            </a:xfrm>
                            <a:custGeom>
                              <a:avLst/>
                              <a:gdLst/>
                              <a:ah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fillRef idx="0"/>
                            <a:effectRef idx="0"/>
                            <a:fontRef idx="minor"/>
                          </wps:style>
                          <wps:bodyPr/>
                        </wps:wsp>
                        <wps:wsp>
                          <wps:cNvSpPr/>
                          <wps:spPr>
                            <a:xfrm>
                              <a:off x="2249280" y="808200"/>
                              <a:ext cx="318240" cy="291960"/>
                            </a:xfrm>
                            <a:custGeom>
                              <a:avLst/>
                              <a:gdLst/>
                              <a:ahLst/>
                              <a:rect l="l" t="t" r="r" b="b"/>
                              <a:pathLst>
                                <a:path w="320490" h="293178">
                                  <a:moveTo>
                                    <a:pt x="0" y="0"/>
                                  </a:moveTo>
                                  <a:lnTo>
                                    <a:pt x="160245" y="0"/>
                                  </a:lnTo>
                                  <a:lnTo>
                                    <a:pt x="160245" y="293178"/>
                                  </a:lnTo>
                                  <a:lnTo>
                                    <a:pt x="320490" y="293178"/>
                                  </a:lnTo>
                                </a:path>
                              </a:pathLst>
                            </a:custGeom>
                            <a:noFill/>
                            <a:ln w="25920">
                              <a:solidFill>
                                <a:srgbClr val="25252f"/>
                              </a:solidFill>
                              <a:round/>
                            </a:ln>
                          </wps:spPr>
                          <wps:style>
                            <a:lnRef idx="0"/>
                            <a:fillRef idx="0"/>
                            <a:effectRef idx="0"/>
                            <a:fontRef idx="minor"/>
                          </wps:style>
                          <wps:bodyPr/>
                        </wps:wsp>
                        <wps:wsp>
                          <wps:cNvSpPr/>
                          <wps:spPr>
                            <a:xfrm>
                              <a:off x="2249280" y="514440"/>
                              <a:ext cx="318240" cy="291960"/>
                            </a:xfrm>
                            <a:custGeom>
                              <a:avLst/>
                              <a:gdLst/>
                              <a:ahLst/>
                              <a:rect l="l" t="t" r="r" b="b"/>
                              <a:pathLst>
                                <a:path w="320490" h="293178">
                                  <a:moveTo>
                                    <a:pt x="0" y="293178"/>
                                  </a:moveTo>
                                  <a:lnTo>
                                    <a:pt x="160245" y="293178"/>
                                  </a:lnTo>
                                  <a:lnTo>
                                    <a:pt x="160245" y="0"/>
                                  </a:lnTo>
                                  <a:lnTo>
                                    <a:pt x="320490" y="0"/>
                                  </a:lnTo>
                                </a:path>
                              </a:pathLst>
                            </a:custGeom>
                            <a:noFill/>
                            <a:ln w="25920">
                              <a:solidFill>
                                <a:srgbClr val="25252f"/>
                              </a:solidFill>
                              <a:round/>
                            </a:ln>
                          </wps:spPr>
                          <wps:style>
                            <a:lnRef idx="0"/>
                            <a:fillRef idx="0"/>
                            <a:effectRef idx="0"/>
                            <a:fontRef idx="minor"/>
                          </wps:style>
                          <wps:bodyPr/>
                        </wps:wsp>
                        <wps:wsp>
                          <wps:cNvSpPr/>
                          <wps:spPr>
                            <a:xfrm>
                              <a:off x="402480" y="808200"/>
                              <a:ext cx="306000" cy="1120320"/>
                            </a:xfrm>
                            <a:custGeom>
                              <a:avLst/>
                              <a:gdLst/>
                              <a:ahLst/>
                              <a:rect l="l" t="t" r="r" b="b"/>
                              <a:pathLst>
                                <a:path w="307720" h="1121796">
                                  <a:moveTo>
                                    <a:pt x="0" y="1121796"/>
                                  </a:moveTo>
                                  <a:lnTo>
                                    <a:pt x="153860" y="1121796"/>
                                  </a:lnTo>
                                  <a:lnTo>
                                    <a:pt x="153860" y="0"/>
                                  </a:lnTo>
                                  <a:lnTo>
                                    <a:pt x="307720" y="0"/>
                                  </a:lnTo>
                                </a:path>
                              </a:pathLst>
                            </a:custGeom>
                            <a:noFill/>
                            <a:ln w="25920">
                              <a:solidFill>
                                <a:srgbClr val="202029"/>
                              </a:solidFill>
                              <a:round/>
                            </a:ln>
                          </wps:spPr>
                          <wps:style>
                            <a:lnRef idx="0"/>
                            <a:fillRef idx="0"/>
                            <a:effectRef idx="0"/>
                            <a:fontRef idx="minor"/>
                          </wps:style>
                          <wps:bodyPr/>
                        </wps:wsp>
                        <wps:wsp>
                          <wps:cNvSpPr/>
                          <wps:spPr>
                            <a:xfrm rot="16200000">
                              <a:off x="687600" y="358200"/>
                              <a:ext cx="1758960" cy="396360"/>
                            </a:xfrm>
                            <a:prstGeom prst="rect">
                              <a:avLst/>
                            </a:prstGeom>
                            <a:solidFill>
                              <a:srgbClr val="729fcf"/>
                            </a:solidFill>
                            <a:ln w="0">
                              <a:noFill/>
                            </a:ln>
                          </wps:spPr>
                          <wps:style>
                            <a:lnRef idx="0"/>
                            <a:fillRef idx="0"/>
                            <a:effectRef idx="0"/>
                            <a:fontRef idx="minor"/>
                          </wps:style>
                          <wps:txbx>
                            <w:txbxContent>
                              <w:p>
                                <w:pPr>
                                  <w:spacing w:before="0" w:after="84"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Proyecto FlipBook</w:t>
                                </w:r>
                              </w:p>
                            </w:txbxContent>
                          </wps:txbx>
                          <wps:bodyPr lIns="7560" rIns="7560" tIns="7560" bIns="7560" anchor="ctr">
                            <a:noAutofit/>
                          </wps:bodyPr>
                        </wps:wsp>
                        <wps:wsp>
                          <wps:cNvSpPr/>
                          <wps:spPr>
                            <a:xfrm>
                              <a:off x="709920" y="573480"/>
                              <a:ext cx="153720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Desarrollo de contenidos</w:t>
                                </w:r>
                              </w:p>
                            </w:txbxContent>
                          </wps:txbx>
                          <wps:bodyPr lIns="6480" rIns="6480" tIns="6480" bIns="6480" anchor="ctr">
                            <a:noAutofit/>
                          </wps:bodyPr>
                        </wps:wsp>
                        <wps:wsp>
                          <wps:cNvSpPr/>
                          <wps:spPr>
                            <a:xfrm>
                              <a:off x="2569320" y="280800"/>
                              <a:ext cx="153720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Diseño gráfico</w:t>
                                </w:r>
                              </w:p>
                            </w:txbxContent>
                          </wps:txbx>
                          <wps:bodyPr lIns="6480" rIns="6480" tIns="6480" bIns="6480" anchor="ctr">
                            <a:noAutofit/>
                          </wps:bodyPr>
                        </wps:wsp>
                        <wps:wsp>
                          <wps:cNvSpPr/>
                          <wps:spPr>
                            <a:xfrm>
                              <a:off x="2569320" y="866880"/>
                              <a:ext cx="153720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Maquetación</w:t>
                                </w:r>
                              </w:p>
                            </w:txbxContent>
                          </wps:txbx>
                          <wps:bodyPr lIns="6480" rIns="6480" tIns="6480" bIns="6480" anchor="ctr">
                            <a:noAutofit/>
                          </wps:bodyPr>
                        </wps:wsp>
                        <wps:wsp>
                          <wps:cNvSpPr/>
                          <wps:spPr>
                            <a:xfrm>
                              <a:off x="4824720" y="847080"/>
                              <a:ext cx="153720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Proyecto iOS/Android</w:t>
                                </w:r>
                              </w:p>
                            </w:txbxContent>
                          </wps:txbx>
                          <wps:bodyPr lIns="6480" rIns="6480" tIns="6480" bIns="6480" anchor="ctr">
                            <a:noAutofit/>
                          </wps:bodyPr>
                        </wps:wsp>
                        <wps:wsp>
                          <wps:cNvSpPr/>
                          <wps:spPr>
                            <a:xfrm>
                              <a:off x="709920" y="2817000"/>
                              <a:ext cx="153720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Desarrollo técnico</w:t>
                                </w:r>
                              </w:p>
                            </w:txbxContent>
                          </wps:txbx>
                          <wps:bodyPr lIns="6480" rIns="6480" tIns="6480" bIns="6480" anchor="ctr">
                            <a:noAutofit/>
                          </wps:bodyPr>
                        </wps:wsp>
                        <wps:wsp>
                          <wps:cNvSpPr/>
                          <wps:spPr>
                            <a:xfrm>
                              <a:off x="2556360" y="1776600"/>
                              <a:ext cx="1536840" cy="4665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Software</w:t>
                                </w:r>
                              </w:p>
                            </w:txbxContent>
                          </wps:txbx>
                          <wps:bodyPr lIns="6480" rIns="6480" tIns="6480" bIns="6480" anchor="ctr">
                            <a:noAutofit/>
                          </wps:bodyPr>
                        </wps:wsp>
                        <wps:wsp>
                          <wps:cNvSpPr/>
                          <wps:spPr>
                            <a:xfrm>
                              <a:off x="4408920" y="1746360"/>
                              <a:ext cx="2745000" cy="5284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Aplicación IOS / Android</w:t>
                                </w:r>
                              </w:p>
                            </w:txbxContent>
                          </wps:txbx>
                          <wps:bodyPr lIns="6480" rIns="6480" tIns="6480" bIns="6480" anchor="ctr">
                            <a:noAutofit/>
                          </wps:bodyPr>
                        </wps:wsp>
                        <wps:wsp>
                          <wps:cNvSpPr/>
                          <wps:spPr>
                            <a:xfrm>
                              <a:off x="2569320" y="2841120"/>
                              <a:ext cx="153720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Complementos</w:t>
                                </w:r>
                              </w:p>
                            </w:txbxContent>
                          </wps:txbx>
                          <wps:bodyPr lIns="6480" rIns="6480" tIns="6480" bIns="6480" anchor="ctr">
                            <a:noAutofit/>
                          </wps:bodyPr>
                        </wps:wsp>
                        <wps:wsp>
                          <wps:cNvSpPr/>
                          <wps:spPr>
                            <a:xfrm>
                              <a:off x="4401720" y="2639520"/>
                              <a:ext cx="153792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Notificaciones Push</w:t>
                                </w:r>
                              </w:p>
                            </w:txbxContent>
                          </wps:txbx>
                          <wps:bodyPr lIns="6480" rIns="6480" tIns="6480" bIns="6480" anchor="ctr">
                            <a:noAutofit/>
                          </wps:bodyPr>
                        </wps:wsp>
                        <wps:wsp>
                          <wps:cNvSpPr/>
                          <wps:spPr>
                            <a:xfrm>
                              <a:off x="4401720" y="3167280"/>
                              <a:ext cx="1557720" cy="4672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Acceso a la App</w:t>
                                </w:r>
                              </w:p>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 xml:space="preserve"> mediante Login</w:t>
                                </w:r>
                              </w:p>
                            </w:txbxContent>
                          </wps:txbx>
                          <wps:bodyPr lIns="6480" rIns="6480" tIns="6480" bIns="6480" anchor="ctr">
                            <a:noAutofit/>
                          </wps:bodyPr>
                        </wps:wsp>
                        <wps:wsp>
                          <wps:cNvSpPr/>
                          <wps:spPr>
                            <a:xfrm>
                              <a:off x="2556360" y="3857040"/>
                              <a:ext cx="1536840" cy="46944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Publicar App / Cuenta de desarrollador</w:t>
                                </w:r>
                              </w:p>
                            </w:txbxContent>
                          </wps:txbx>
                          <wps:bodyPr lIns="6480" rIns="6480" tIns="6480" bIns="6480" anchor="ctr">
                            <a:noAutofit/>
                          </wps:bodyPr>
                        </wps:wsp>
                        <wps:wsp>
                          <wps:cNvSpPr/>
                          <wps:spPr>
                            <a:xfrm>
                              <a:off x="4401720" y="3645000"/>
                              <a:ext cx="153792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Google Play</w:t>
                                </w:r>
                              </w:p>
                            </w:txbxContent>
                          </wps:txbx>
                          <wps:bodyPr lIns="6480" rIns="6480" tIns="6480" bIns="6480" anchor="ctr">
                            <a:noAutofit/>
                          </wps:bodyPr>
                        </wps:wsp>
                        <wps:wsp>
                          <wps:cNvSpPr/>
                          <wps:spPr>
                            <a:xfrm>
                              <a:off x="4401720" y="4151160"/>
                              <a:ext cx="153792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App Store</w:t>
                                </w:r>
                              </w:p>
                            </w:txbxContent>
                          </wps:txbx>
                          <wps:bodyPr lIns="6480" rIns="6480" tIns="6480" bIns="6480" anchor="ctr">
                            <a:noAutofit/>
                          </wps:bodyPr>
                        </wps:wsp>
                        <wps:wsp>
                          <wps:cNvSpPr/>
                          <wps:spPr>
                            <a:xfrm>
                              <a:off x="4346640" y="2058120"/>
                              <a:ext cx="305280" cy="720"/>
                            </a:xfrm>
                            <a:custGeom>
                              <a:avLst/>
                              <a:gdLst/>
                              <a:ah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fillRef idx="0"/>
                            <a:effectRef idx="0"/>
                            <a:fontRef idx="minor"/>
                          </wps:style>
                          <wps:bodyPr/>
                        </wps:wsp>
                        <wps:wsp>
                          <wps:cNvSpPr/>
                          <wps:spPr>
                            <a:xfrm>
                              <a:off x="2249640" y="3051720"/>
                              <a:ext cx="305280" cy="1847160"/>
                            </a:xfrm>
                            <a:custGeom>
                              <a:avLst/>
                              <a:gdLst/>
                              <a:ah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fillRef idx="0"/>
                            <a:effectRef idx="0"/>
                            <a:fontRef idx="minor"/>
                          </wps:style>
                          <wps:bodyPr/>
                        </wps:wsp>
                        <wps:wsp>
                          <wps:cNvSpPr/>
                          <wps:spPr>
                            <a:xfrm>
                              <a:off x="2556000" y="4670280"/>
                              <a:ext cx="153684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Desplegar App</w:t>
                                </w:r>
                              </w:p>
                            </w:txbxContent>
                          </wps:txbx>
                          <wps:bodyPr lIns="6480" rIns="6480" tIns="6480" bIns="6480" anchor="ctr">
                            <a:noAutofit/>
                          </wps:bodyPr>
                        </wps:wsp>
                        <wps:wsp>
                          <wps:cNvSpPr/>
                          <wps:spPr>
                            <a:xfrm>
                              <a:off x="4093200" y="4899600"/>
                              <a:ext cx="431640" cy="720"/>
                            </a:xfrm>
                            <a:custGeom>
                              <a:avLst/>
                              <a:gdLst/>
                              <a:ah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fillRef idx="0"/>
                            <a:effectRef idx="0"/>
                            <a:fontRef idx="minor"/>
                          </wps:style>
                          <wps:bodyPr/>
                        </wps:wsp>
                        <wps:wsp>
                          <wps:cNvSpPr/>
                          <wps:spPr>
                            <a:xfrm>
                              <a:off x="4844520" y="4670280"/>
                              <a:ext cx="69660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AWS</w:t>
                                </w:r>
                              </w:p>
                            </w:txbxContent>
                          </wps:txbx>
                          <wps:bodyPr lIns="6480" rIns="6480" tIns="6480" bIns="6480" anchor="ctr">
                            <a:noAutofit/>
                          </wps:bodyPr>
                        </wps:wsp>
                        <wps:wsp>
                          <wps:cNvSpPr/>
                          <wps:spPr>
                            <a:xfrm>
                              <a:off x="2249640" y="3051720"/>
                              <a:ext cx="305280" cy="2444760"/>
                            </a:xfrm>
                            <a:custGeom>
                              <a:avLst/>
                              <a:gdLst/>
                              <a:ah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fillRef idx="0"/>
                            <a:effectRef idx="0"/>
                            <a:fontRef idx="minor"/>
                          </wps:style>
                          <wps:bodyPr/>
                        </wps:wsp>
                        <wps:wsp>
                          <wps:cNvSpPr/>
                          <wps:spPr>
                            <a:xfrm>
                              <a:off x="2556000" y="5268600"/>
                              <a:ext cx="1550520" cy="46800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fillRef idx="0"/>
                            <a:effectRef idx="0"/>
                            <a:fontRef idx="minor"/>
                          </wps:style>
                          <wps:txb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Mantenimiento y</w:t>
                                </w:r>
                              </w:p>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 xml:space="preserve"> actualizaciones</w:t>
                                </w:r>
                              </w:p>
                            </w:txbxContent>
                          </wps:txbx>
                          <wps:bodyPr lIns="6480" rIns="6480" tIns="6480" bIns="6480" anchor="ctr">
                            <a:noAutofit/>
                          </wps:bodyPr>
                        </wps:wsp>
                      </wpg:wgp>
                    </a:graphicData>
                  </a:graphic>
                </wp:anchor>
              </w:drawing>
            </mc:Choice>
            <mc:Fallback>
              <w:pict>
                <v:group id="shape_0" alt="Group 1" style="position:absolute;margin-left:-40.7pt;margin-top:0.5pt;width:563.3pt;height:451.7pt" coordorigin="-814,10" coordsize="11266,9034">
                  <v:rect id="shape_0" stroked="f" style="position:absolute;left:-814;top:10;width:11265;height:7714;mso-wrap-style:none;v-text-anchor:middle;mso-position-horizontal:center">
                    <v:fill o:detectmouseclick="t" on="false"/>
                    <v:stroke color="#3465a4" joinstyle="round" endcap="flat"/>
                    <w10:wrap type="topAndBottom"/>
                  </v:rect>
                  <v:rect id="shape_0" fillcolor="#729fcf" stroked="f" style="position:absolute;left:-803;top:1647;width:2769;height:623;mso-wrap-style:square;v-text-anchor:middle;rotation:270;mso-position-horizontal:center">
                    <v:textbox>
                      <w:txbxContent>
                        <w:p>
                          <w:pPr>
                            <w:spacing w:before="0" w:after="84"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Proyecto FlipBook</w:t>
                          </w:r>
                        </w:p>
                      </w:txbxContent>
                    </v:textbox>
                    <v:fill o:detectmouseclick="t" type="solid" color2="#8d6030"/>
                    <v:stroke color="#3465a4" joinstyle="round" endcap="flat"/>
                  </v:rect>
                  <v:rect id="shape_0" fillcolor="white" stroked="f" style="position:absolute;left:304;top:913;width:2420;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Desarrollo de contenidos</w:t>
                          </w:r>
                        </w:p>
                      </w:txbxContent>
                    </v:textbox>
                    <v:fill o:detectmouseclick="t" color2="#eeeeee"/>
                    <v:stroke color="#3465a4" joinstyle="round" endcap="flat"/>
                  </v:rect>
                  <v:rect id="shape_0" fillcolor="white" stroked="f" style="position:absolute;left:3232;top:452;width:2420;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Diseño gráfico</w:t>
                          </w:r>
                        </w:p>
                      </w:txbxContent>
                    </v:textbox>
                    <v:fill o:detectmouseclick="t" color2="#eeeeee"/>
                    <v:stroke color="#3465a4" joinstyle="round" endcap="flat"/>
                  </v:rect>
                  <v:rect id="shape_0" fillcolor="white" stroked="f" style="position:absolute;left:3232;top:1375;width:2420;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Maquetación</w:t>
                          </w:r>
                        </w:p>
                      </w:txbxContent>
                    </v:textbox>
                    <v:fill o:detectmouseclick="t" color2="#eeeeee"/>
                    <v:stroke color="#3465a4" joinstyle="round" endcap="flat"/>
                  </v:rect>
                  <v:rect id="shape_0" fillcolor="white" stroked="f" style="position:absolute;left:6784;top:1344;width:2420;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Proyecto iOS/Android</w:t>
                          </w:r>
                        </w:p>
                      </w:txbxContent>
                    </v:textbox>
                    <v:fill o:detectmouseclick="t" color2="#eeeeee"/>
                    <v:stroke color="#3465a4" joinstyle="round" endcap="flat"/>
                  </v:rect>
                  <v:rect id="shape_0" fillcolor="white" stroked="f" style="position:absolute;left:304;top:4446;width:2420;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Desarrollo técnico</w:t>
                          </w:r>
                        </w:p>
                      </w:txbxContent>
                    </v:textbox>
                    <v:fill o:detectmouseclick="t" color2="#eeeeee"/>
                    <v:stroke color="#3465a4" joinstyle="round" endcap="flat"/>
                  </v:rect>
                  <v:rect id="shape_0" fillcolor="white" stroked="f" style="position:absolute;left:3212;top:2808;width:2419;height:734;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Software</w:t>
                          </w:r>
                        </w:p>
                      </w:txbxContent>
                    </v:textbox>
                    <v:fill o:detectmouseclick="t" color2="#eeeeee"/>
                    <v:stroke color="#3465a4" joinstyle="round" endcap="flat"/>
                  </v:rect>
                  <v:rect id="shape_0" fillcolor="white" stroked="f" style="position:absolute;left:6129;top:2760;width:4322;height:831;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Aplicación IOS / Android</w:t>
                          </w:r>
                        </w:p>
                      </w:txbxContent>
                    </v:textbox>
                    <v:fill o:detectmouseclick="t" color2="#eeeeee"/>
                    <v:stroke color="#3465a4" joinstyle="round" endcap="flat"/>
                  </v:rect>
                  <v:rect id="shape_0" fillcolor="white" stroked="f" style="position:absolute;left:3232;top:4484;width:2420;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Complementos</w:t>
                          </w:r>
                        </w:p>
                      </w:txbxContent>
                    </v:textbox>
                    <v:fill o:detectmouseclick="t" color2="#eeeeee"/>
                    <v:stroke color="#3465a4" joinstyle="round" endcap="flat"/>
                  </v:rect>
                  <v:rect id="shape_0" fillcolor="white" stroked="f" style="position:absolute;left:6118;top:4167;width:2421;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Notificaciones Push</w:t>
                          </w:r>
                        </w:p>
                      </w:txbxContent>
                    </v:textbox>
                    <v:fill o:detectmouseclick="t" color2="#eeeeee"/>
                    <v:stroke color="#3465a4" joinstyle="round" endcap="flat"/>
                  </v:rect>
                  <v:rect id="shape_0" fillcolor="white" stroked="f" style="position:absolute;left:6118;top:4998;width:2452;height:735;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Acceso a la App</w:t>
                          </w:r>
                        </w:p>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 xml:space="preserve"> mediante Login</w:t>
                          </w:r>
                        </w:p>
                      </w:txbxContent>
                    </v:textbox>
                    <v:fill o:detectmouseclick="t" color2="#eeeeee"/>
                    <v:stroke color="#3465a4" joinstyle="round" endcap="flat"/>
                  </v:rect>
                  <v:rect id="shape_0" fillcolor="white" stroked="f" style="position:absolute;left:3212;top:6084;width:2419;height:738;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Publicar App / Cuenta de desarrollador</w:t>
                          </w:r>
                        </w:p>
                      </w:txbxContent>
                    </v:textbox>
                    <v:fill o:detectmouseclick="t" color2="#eeeeee"/>
                    <v:stroke color="#3465a4" joinstyle="round" endcap="flat"/>
                  </v:rect>
                  <v:rect id="shape_0" fillcolor="white" stroked="f" style="position:absolute;left:6118;top:5750;width:2421;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Google Play</w:t>
                          </w:r>
                        </w:p>
                      </w:txbxContent>
                    </v:textbox>
                    <v:fill o:detectmouseclick="t" color2="#eeeeee"/>
                    <v:stroke color="#3465a4" joinstyle="round" endcap="flat"/>
                  </v:rect>
                  <v:rect id="shape_0" fillcolor="white" stroked="f" style="position:absolute;left:6118;top:6547;width:2421;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App Store</w:t>
                          </w:r>
                        </w:p>
                      </w:txbxContent>
                    </v:textbox>
                    <v:fill o:detectmouseclick="t" color2="#eeeeee"/>
                    <v:stroke color="#3465a4" joinstyle="round" endcap="flat"/>
                  </v:rect>
                  <v:rect id="shape_0" fillcolor="white" stroked="f" style="position:absolute;left:3211;top:7365;width:2419;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Desplegar App</w:t>
                          </w:r>
                        </w:p>
                      </w:txbxContent>
                    </v:textbox>
                    <v:fill o:detectmouseclick="t" color2="#eeeeee"/>
                    <v:stroke color="#3465a4" joinstyle="round" endcap="flat"/>
                  </v:rect>
                  <v:rect id="shape_0" fillcolor="white" stroked="f" style="position:absolute;left:6815;top:7365;width:1096;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AWS</w:t>
                          </w:r>
                        </w:p>
                      </w:txbxContent>
                    </v:textbox>
                    <v:fill o:detectmouseclick="t" color2="#eeeeee"/>
                    <v:stroke color="#3465a4" joinstyle="round" endcap="flat"/>
                  </v:rect>
                  <v:rect id="shape_0" fillcolor="white" stroked="f" style="position:absolute;left:3211;top:8307;width:2441;height:736;mso-wrap-style:square;v-text-anchor:middle;mso-position-horizontal:center">
                    <v:textbox>
                      <w:txbxContent>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Mantenimiento y</w:t>
                          </w:r>
                        </w:p>
                        <w:p>
                          <w:pPr>
                            <w:spacing w:before="0" w:after="70" w:lineRule="auto" w:line="216"/>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DejaVu Sans" w:cs="DejaVu Sans"/>
                              <w:color w:val="292934"/>
                              <w:lang w:val="es-ES"/>
                            </w:rPr>
                            <w:t xml:space="preserve"> actualizaciones</w:t>
                          </w:r>
                        </w:p>
                      </w:txbxContent>
                    </v:textbox>
                    <v:fill o:detectmouseclick="t" color2="#eeeeee"/>
                    <v:stroke color="#3465a4" joinstyle="round" endcap="flat"/>
                  </v:rect>
                </v:group>
              </w:pict>
            </mc:Fallback>
          </mc:AlternateContent>
        </w:r>
      </w:ins>
    </w:p>
    <w:p>
      <w:pPr>
        <w:pStyle w:val="Cuerpodetexto"/>
        <w:bidi w:val="0"/>
        <w:rPr>
          <w:rFonts w:ascii="Roboto" w:hAnsi="Roboto"/>
          <w:ins w:id="476" w:author="Autor desconocido" w:date="2020-12-11T00:25:11Z"/>
        </w:rPr>
      </w:pPr>
      <w:ins w:id="475" w:author="Autor desconocido" w:date="2020-12-11T00:25:11Z">
        <w:r>
          <w:rPr>
            <w:rFonts w:ascii="Roboto" w:hAnsi="Roboto"/>
          </w:rPr>
        </w:r>
      </w:ins>
    </w:p>
    <w:p>
      <w:pPr>
        <w:pStyle w:val="Cuerpodetexto"/>
        <w:bidi w:val="0"/>
        <w:rPr>
          <w:rFonts w:ascii="Roboto" w:hAnsi="Roboto"/>
          <w:ins w:id="478" w:author="Autor desconocido" w:date="2020-12-11T00:25:11Z"/>
        </w:rPr>
      </w:pPr>
      <w:ins w:id="477" w:author="Autor desconocido" w:date="2020-12-11T00:25:11Z">
        <w:r>
          <w:rPr>
            <w:rFonts w:ascii="Roboto" w:hAnsi="Roboto"/>
          </w:rPr>
        </w:r>
      </w:ins>
    </w:p>
    <w:p>
      <w:pPr>
        <w:pStyle w:val="Cuerpodetexto"/>
        <w:bidi w:val="0"/>
        <w:rPr>
          <w:rFonts w:ascii="Roboto" w:hAnsi="Roboto"/>
          <w:ins w:id="480" w:author="Autor desconocido" w:date="2020-12-11T00:25:11Z"/>
        </w:rPr>
      </w:pPr>
      <w:ins w:id="479" w:author="Autor desconocido" w:date="2020-12-11T00:25:11Z">
        <w:r>
          <w:rPr>
            <w:rFonts w:ascii="Roboto" w:hAnsi="Roboto"/>
          </w:rPr>
        </w:r>
      </w:ins>
    </w:p>
    <w:p>
      <w:pPr>
        <w:pStyle w:val="Cuerpodetexto"/>
        <w:bidi w:val="0"/>
        <w:rPr>
          <w:rFonts w:ascii="Roboto" w:hAnsi="Roboto"/>
          <w:ins w:id="482" w:author="Autor desconocido" w:date="2020-12-11T00:25:11Z"/>
        </w:rPr>
      </w:pPr>
      <w:ins w:id="481" w:author="Autor desconocido" w:date="2020-12-11T00:25:11Z">
        <w:r>
          <w:rPr>
            <w:rFonts w:ascii="Roboto" w:hAnsi="Roboto"/>
          </w:rPr>
        </w:r>
      </w:ins>
    </w:p>
    <w:p>
      <w:pPr>
        <w:pStyle w:val="Cuerpodetexto"/>
        <w:bidi w:val="0"/>
        <w:rPr>
          <w:rFonts w:ascii="Roboto" w:hAnsi="Roboto"/>
          <w:ins w:id="484" w:author="Autor desconocido" w:date="2020-12-11T00:25:11Z"/>
        </w:rPr>
      </w:pPr>
      <w:ins w:id="483" w:author="Autor desconocido" w:date="2020-12-11T00:25:11Z">
        <w:r>
          <w:rPr>
            <w:rFonts w:ascii="Roboto" w:hAnsi="Roboto"/>
          </w:rPr>
        </w:r>
      </w:ins>
    </w:p>
    <w:p>
      <w:pPr>
        <w:pStyle w:val="Cuerpodetexto"/>
        <w:bidi w:val="0"/>
        <w:rPr>
          <w:rFonts w:ascii="Roboto" w:hAnsi="Roboto"/>
          <w:ins w:id="486" w:author="Autor desconocido" w:date="2020-12-11T00:25:11Z"/>
        </w:rPr>
      </w:pPr>
      <w:ins w:id="485" w:author="Autor desconocido" w:date="2020-12-11T00:25:11Z">
        <w:r>
          <w:rPr>
            <w:rFonts w:ascii="Roboto" w:hAnsi="Roboto"/>
          </w:rPr>
        </w:r>
      </w:ins>
    </w:p>
    <w:p>
      <w:pPr>
        <w:pStyle w:val="Cuerpodetexto"/>
        <w:bidi w:val="0"/>
        <w:rPr>
          <w:rFonts w:ascii="Roboto" w:hAnsi="Roboto"/>
          <w:ins w:id="488" w:author="Autor desconocido" w:date="2020-12-11T00:25:11Z"/>
        </w:rPr>
      </w:pPr>
      <w:ins w:id="487" w:author="Autor desconocido" w:date="2020-12-11T00:25:11Z">
        <w:r>
          <w:rPr>
            <w:rFonts w:ascii="Roboto" w:hAnsi="Roboto"/>
          </w:rPr>
        </w:r>
      </w:ins>
    </w:p>
    <w:p>
      <w:pPr>
        <w:pStyle w:val="Cuerpodetexto"/>
        <w:bidi w:val="0"/>
        <w:rPr>
          <w:rFonts w:ascii="Roboto" w:hAnsi="Roboto"/>
          <w:ins w:id="490" w:author="Autor desconocido" w:date="2020-12-11T00:25:11Z"/>
        </w:rPr>
      </w:pPr>
      <w:ins w:id="489" w:author="Autor desconocido" w:date="2020-12-11T00:25:11Z">
        <w:r>
          <w:rPr>
            <w:rFonts w:ascii="Roboto" w:hAnsi="Roboto"/>
          </w:rPr>
        </w:r>
      </w:ins>
    </w:p>
    <w:p>
      <w:pPr>
        <w:pStyle w:val="Cuerpodetexto"/>
        <w:bidi w:val="0"/>
        <w:rPr>
          <w:rFonts w:ascii="Roboto" w:hAnsi="Roboto"/>
          <w:ins w:id="492" w:author="Autor desconocido" w:date="2020-12-11T00:25:11Z"/>
        </w:rPr>
      </w:pPr>
      <w:ins w:id="491" w:author="Autor desconocido" w:date="2020-12-11T00:25:11Z">
        <w:r>
          <w:rPr>
            <w:rFonts w:ascii="Roboto" w:hAnsi="Roboto"/>
          </w:rPr>
        </w:r>
      </w:ins>
    </w:p>
    <w:p>
      <w:pPr>
        <w:pStyle w:val="Cuerpodetexto"/>
        <w:bidi w:val="0"/>
        <w:rPr>
          <w:rFonts w:ascii="Roboto" w:hAnsi="Roboto"/>
          <w:ins w:id="494" w:author="Autor desconocido" w:date="2020-12-11T00:25:11Z"/>
        </w:rPr>
      </w:pPr>
      <w:ins w:id="493" w:author="Autor desconocido" w:date="2020-12-11T00:25:11Z">
        <w:r>
          <w:rPr>
            <w:rFonts w:ascii="Roboto" w:hAnsi="Roboto"/>
          </w:rPr>
        </w:r>
      </w:ins>
    </w:p>
    <w:p>
      <w:pPr>
        <w:pStyle w:val="Cuerpodetexto"/>
        <w:bidi w:val="0"/>
        <w:rPr>
          <w:rFonts w:ascii="Roboto" w:hAnsi="Roboto"/>
          <w:ins w:id="496" w:author="Autor desconocido" w:date="2020-12-11T00:25:11Z"/>
        </w:rPr>
      </w:pPr>
      <w:ins w:id="495" w:author="Autor desconocido" w:date="2020-12-11T00:25:11Z">
        <w:r>
          <w:rPr>
            <w:rFonts w:ascii="Roboto" w:hAnsi="Roboto"/>
          </w:rPr>
        </w:r>
      </w:ins>
    </w:p>
    <w:p>
      <w:pPr>
        <w:pStyle w:val="Cuerpodetexto"/>
        <w:bidi w:val="0"/>
        <w:rPr>
          <w:rFonts w:ascii="Roboto" w:hAnsi="Roboto"/>
          <w:ins w:id="498" w:author="Autor desconocido" w:date="2020-12-11T00:25:11Z"/>
        </w:rPr>
      </w:pPr>
      <w:ins w:id="497" w:author="Autor desconocido" w:date="2020-12-11T00:25:11Z">
        <w:r>
          <w:rPr>
            <w:rFonts w:ascii="Roboto" w:hAnsi="Roboto"/>
          </w:rPr>
        </w:r>
      </w:ins>
    </w:p>
    <w:p>
      <w:pPr>
        <w:pStyle w:val="Cuerpodetexto"/>
        <w:bidi w:val="0"/>
        <w:rPr>
          <w:rFonts w:ascii="Roboto" w:hAnsi="Roboto"/>
          <w:ins w:id="500" w:author="Autor desconocido" w:date="2020-12-11T00:25:11Z"/>
        </w:rPr>
      </w:pPr>
      <w:ins w:id="499" w:author="Autor desconocido" w:date="2020-12-11T00:25:11Z">
        <w:r>
          <w:rPr>
            <w:rFonts w:ascii="Roboto" w:hAnsi="Roboto"/>
          </w:rPr>
        </w:r>
      </w:ins>
    </w:p>
    <w:p>
      <w:pPr>
        <w:pStyle w:val="Cuerpodetexto"/>
        <w:bidi w:val="0"/>
        <w:rPr>
          <w:rFonts w:ascii="Roboto" w:hAnsi="Roboto"/>
          <w:ins w:id="502" w:author="Autor desconocido" w:date="2020-12-11T00:25:11Z"/>
        </w:rPr>
      </w:pPr>
      <w:ins w:id="501" w:author="Autor desconocido" w:date="2020-12-11T00:25:11Z">
        <w:r>
          <w:rPr>
            <w:rFonts w:ascii="Roboto" w:hAnsi="Roboto"/>
          </w:rPr>
        </w:r>
      </w:ins>
    </w:p>
    <w:p>
      <w:pPr>
        <w:pStyle w:val="Cuerpodetexto"/>
        <w:bidi w:val="0"/>
        <w:rPr>
          <w:rFonts w:ascii="Roboto" w:hAnsi="Roboto"/>
          <w:ins w:id="504" w:author="Autor desconocido" w:date="2020-12-11T00:25:11Z"/>
        </w:rPr>
      </w:pPr>
      <w:ins w:id="503" w:author="Autor desconocido" w:date="2020-12-11T00:25:11Z">
        <w:r>
          <w:rPr>
            <w:rFonts w:ascii="Roboto" w:hAnsi="Roboto"/>
          </w:rPr>
        </w:r>
      </w:ins>
    </w:p>
    <w:p>
      <w:pPr>
        <w:pStyle w:val="Cuerpodetexto"/>
        <w:bidi w:val="0"/>
        <w:rPr>
          <w:rFonts w:ascii="Roboto" w:hAnsi="Roboto"/>
          <w:ins w:id="506" w:author="Autor desconocido" w:date="2020-12-11T00:25:11Z"/>
        </w:rPr>
      </w:pPr>
      <w:ins w:id="505" w:author="Autor desconocido" w:date="2020-12-11T00:25:11Z">
        <w:r>
          <w:rPr>
            <w:rFonts w:ascii="Roboto" w:hAnsi="Roboto"/>
          </w:rPr>
        </w:r>
      </w:ins>
    </w:p>
    <w:p>
      <w:pPr>
        <w:pStyle w:val="Cuerpodetexto"/>
        <w:bidi w:val="0"/>
        <w:rPr>
          <w:rFonts w:ascii="Roboto" w:hAnsi="Roboto"/>
          <w:ins w:id="508" w:author="Autor desconocido" w:date="2020-12-11T00:25:11Z"/>
        </w:rPr>
      </w:pPr>
      <w:ins w:id="507" w:author="Autor desconocido" w:date="2020-12-11T00:25:11Z">
        <w:r>
          <w:rPr>
            <w:rFonts w:ascii="Roboto" w:hAnsi="Roboto"/>
          </w:rPr>
        </w:r>
      </w:ins>
    </w:p>
    <w:p>
      <w:pPr>
        <w:pStyle w:val="Cuerpodetexto"/>
        <w:bidi w:val="0"/>
        <w:rPr>
          <w:rFonts w:ascii="Roboto" w:hAnsi="Roboto"/>
          <w:ins w:id="510" w:author="Autor desconocido" w:date="2020-12-11T00:25:11Z"/>
        </w:rPr>
      </w:pPr>
      <w:ins w:id="509" w:author="Autor desconocido" w:date="2020-12-11T00:25:11Z">
        <w:r>
          <w:rPr>
            <w:rFonts w:ascii="Roboto" w:hAnsi="Roboto"/>
          </w:rPr>
        </w:r>
      </w:ins>
    </w:p>
    <w:p>
      <w:pPr>
        <w:pStyle w:val="Cuerpodetexto"/>
        <w:bidi w:val="0"/>
        <w:rPr>
          <w:rFonts w:ascii="Roboto" w:hAnsi="Roboto"/>
          <w:ins w:id="512" w:author="Autor desconocido" w:date="2020-12-11T00:25:11Z"/>
        </w:rPr>
      </w:pPr>
      <w:ins w:id="511" w:author="Autor desconocido" w:date="2020-12-11T00:25:11Z">
        <w:r>
          <w:rPr>
            <w:rFonts w:ascii="Roboto" w:hAnsi="Roboto"/>
          </w:rPr>
        </w:r>
      </w:ins>
    </w:p>
    <w:p>
      <w:pPr>
        <w:pStyle w:val="Cuerpodetexto"/>
        <w:bidi w:val="0"/>
        <w:rPr>
          <w:rFonts w:ascii="Roboto" w:hAnsi="Roboto"/>
          <w:ins w:id="514" w:author="Autor desconocido" w:date="2020-12-11T00:25:11Z"/>
        </w:rPr>
      </w:pPr>
      <w:ins w:id="513" w:author="Autor desconocido" w:date="2020-12-11T00:25:11Z">
        <w:r>
          <w:rPr>
            <w:rFonts w:ascii="Roboto" w:hAnsi="Roboto"/>
          </w:rPr>
        </w:r>
      </w:ins>
    </w:p>
    <w:p>
      <w:pPr>
        <w:pStyle w:val="Cuerpodetexto"/>
        <w:bidi w:val="0"/>
        <w:rPr>
          <w:rFonts w:ascii="Roboto" w:hAnsi="Roboto"/>
          <w:ins w:id="516" w:author="Autor desconocido" w:date="2020-12-11T00:25:11Z"/>
        </w:rPr>
      </w:pPr>
      <w:ins w:id="515" w:author="Autor desconocido" w:date="2020-12-11T00:25:11Z">
        <w:r>
          <w:rPr>
            <w:rFonts w:ascii="Roboto" w:hAnsi="Roboto"/>
          </w:rPr>
        </w:r>
      </w:ins>
    </w:p>
    <w:p>
      <w:pPr>
        <w:pStyle w:val="Cuerpodetexto"/>
        <w:bidi w:val="0"/>
        <w:rPr>
          <w:rFonts w:ascii="Roboto" w:hAnsi="Roboto"/>
          <w:ins w:id="518" w:author="Autor desconocido" w:date="2020-12-11T00:25:11Z"/>
        </w:rPr>
      </w:pPr>
      <w:ins w:id="517" w:author="Autor desconocido" w:date="2020-12-11T00:25:11Z">
        <w:r>
          <w:rPr>
            <w:rFonts w:ascii="Roboto" w:hAnsi="Roboto"/>
          </w:rPr>
        </w:r>
      </w:ins>
    </w:p>
    <w:p>
      <w:pPr>
        <w:pStyle w:val="Cuerpodetexto"/>
        <w:bidi w:val="0"/>
        <w:rPr>
          <w:rFonts w:ascii="Roboto" w:hAnsi="Roboto"/>
          <w:ins w:id="520" w:author="Autor desconocido" w:date="2020-12-11T00:25:11Z"/>
        </w:rPr>
      </w:pPr>
      <w:ins w:id="519" w:author="Autor desconocido" w:date="2020-12-11T00:25:11Z">
        <w:r>
          <w:rPr>
            <w:rFonts w:ascii="Roboto" w:hAnsi="Roboto"/>
          </w:rPr>
        </w:r>
      </w:ins>
    </w:p>
    <w:p>
      <w:pPr>
        <w:pStyle w:val="Cuerpodetexto"/>
        <w:bidi w:val="0"/>
        <w:rPr>
          <w:rFonts w:ascii="Roboto" w:hAnsi="Roboto"/>
          <w:ins w:id="522" w:author="Autor desconocido" w:date="2020-12-11T00:25:11Z"/>
        </w:rPr>
      </w:pPr>
      <w:ins w:id="521" w:author="Autor desconocido" w:date="2020-12-11T00:25:11Z">
        <w:r>
          <w:rPr>
            <w:rFonts w:ascii="Roboto" w:hAnsi="Roboto"/>
          </w:rPr>
        </w:r>
      </w:ins>
    </w:p>
    <w:p>
      <w:pPr>
        <w:pStyle w:val="Cuerpodetexto"/>
        <w:bidi w:val="0"/>
        <w:rPr>
          <w:rFonts w:ascii="Roboto" w:hAnsi="Roboto"/>
          <w:ins w:id="524" w:author="Autor desconocido" w:date="2020-12-11T00:25:11Z"/>
        </w:rPr>
      </w:pPr>
      <w:ins w:id="523" w:author="Autor desconocido" w:date="2020-12-11T00:25:11Z">
        <w:r>
          <w:rPr>
            <w:rFonts w:ascii="Roboto" w:hAnsi="Roboto"/>
          </w:rPr>
        </w:r>
      </w:ins>
    </w:p>
    <w:p>
      <w:pPr>
        <w:pStyle w:val="Cuerpodetexto"/>
        <w:bidi w:val="0"/>
        <w:rPr>
          <w:rFonts w:ascii="Roboto" w:hAnsi="Roboto"/>
          <w:ins w:id="526" w:author="Autor desconocido" w:date="2020-12-11T00:25:11Z"/>
        </w:rPr>
      </w:pPr>
      <w:ins w:id="525" w:author="Autor desconocido" w:date="2020-12-11T00:25:11Z">
        <w:r>
          <w:rPr>
            <w:rFonts w:ascii="Roboto" w:hAnsi="Roboto"/>
          </w:rPr>
        </w:r>
      </w:ins>
    </w:p>
    <w:p>
      <w:pPr>
        <w:pStyle w:val="Cuerpodetexto"/>
        <w:bidi w:val="0"/>
        <w:rPr>
          <w:rFonts w:ascii="Roboto" w:hAnsi="Roboto"/>
          <w:ins w:id="528" w:author="Autor desconocido" w:date="2020-12-11T00:25:11Z"/>
        </w:rPr>
      </w:pPr>
      <w:ins w:id="527" w:author="Autor desconocido" w:date="2020-12-11T00:25:11Z">
        <w:r>
          <w:rPr>
            <w:rFonts w:ascii="Roboto" w:hAnsi="Roboto"/>
          </w:rPr>
        </w:r>
      </w:ins>
    </w:p>
    <w:p>
      <w:pPr>
        <w:pStyle w:val="Cuerpodetexto"/>
        <w:bidi w:val="0"/>
        <w:rPr>
          <w:rFonts w:ascii="Roboto" w:hAnsi="Roboto"/>
          <w:ins w:id="530" w:author="Autor desconocido" w:date="2020-12-11T00:25:11Z"/>
        </w:rPr>
      </w:pPr>
      <w:ins w:id="529" w:author="Autor desconocido" w:date="2020-12-11T00:25:11Z">
        <w:r>
          <w:rPr>
            <w:rFonts w:ascii="Roboto" w:hAnsi="Roboto"/>
          </w:rPr>
        </w:r>
      </w:ins>
    </w:p>
    <w:p>
      <w:pPr>
        <w:pStyle w:val="Cuerpodetexto"/>
        <w:bidi w:val="0"/>
        <w:rPr>
          <w:rFonts w:ascii="Roboto" w:hAnsi="Roboto"/>
          <w:ins w:id="532" w:author="Autor desconocido" w:date="2020-12-11T00:25:11Z"/>
        </w:rPr>
      </w:pPr>
      <w:ins w:id="531" w:author="Autor desconocido" w:date="2020-12-11T00:25:11Z">
        <w:r>
          <w:rPr>
            <w:rFonts w:ascii="Roboto" w:hAnsi="Roboto"/>
          </w:rPr>
        </w:r>
      </w:ins>
    </w:p>
    <w:p>
      <w:pPr>
        <w:pStyle w:val="Normal"/>
        <w:bidi w:val="0"/>
        <w:rPr>
          <w:rFonts w:ascii="Roboto" w:hAnsi="Roboto"/>
          <w:ins w:id="534" w:author="Autor desconocido" w:date="2020-12-11T00:25:11Z"/>
        </w:rPr>
      </w:pPr>
      <w:ins w:id="533" w:author="Autor desconocido" w:date="2020-12-11T00:25:11Z">
        <w:r>
          <w:rPr>
            <w:rFonts w:ascii="Roboto" w:hAnsi="Roboto"/>
            <w:sz w:val="24"/>
            <w:szCs w:val="24"/>
          </w:rPr>
          <w:t>Desarrollo y publicación de la aplicación.</w:t>
        </w:r>
      </w:ins>
    </w:p>
    <w:p>
      <w:pPr>
        <w:pStyle w:val="Normal"/>
        <w:bidi w:val="0"/>
        <w:rPr>
          <w:rFonts w:ascii="Roboto" w:hAnsi="Roboto"/>
          <w:ins w:id="536" w:author="Autor desconocido" w:date="2020-12-11T00:25:11Z"/>
          <w:sz w:val="24"/>
          <w:szCs w:val="24"/>
        </w:rPr>
      </w:pPr>
      <w:ins w:id="535" w:author="Autor desconocido" w:date="2020-12-11T00:25:11Z">
        <w:r>
          <w:rPr>
            <w:rFonts w:ascii="Roboto" w:hAnsi="Roboto"/>
            <w:sz w:val="24"/>
            <w:szCs w:val="24"/>
          </w:rPr>
        </w:r>
      </w:ins>
    </w:p>
    <w:p>
      <w:pPr>
        <w:pStyle w:val="Normal"/>
        <w:bidi w:val="0"/>
        <w:rPr>
          <w:rFonts w:ascii="Roboto" w:hAnsi="Roboto"/>
          <w:sz w:val="24"/>
          <w:szCs w:val="24"/>
        </w:rPr>
      </w:pPr>
      <w:r>
        <w:rPr>
          <w:rFonts w:ascii="Roboto" w:hAnsi="Roboto"/>
          <w:sz w:val="24"/>
          <w:szCs w:val="24"/>
        </w:rPr>
      </w:r>
    </w:p>
    <w:tbl>
      <w:tblPr>
        <w:tblW w:w="9638" w:type="dxa"/>
        <w:jc w:val="left"/>
        <w:tblInd w:w="0" w:type="dxa"/>
        <w:tblLayout w:type="fixed"/>
        <w:tblCellMar>
          <w:top w:w="55" w:type="dxa"/>
          <w:left w:w="55" w:type="dxa"/>
          <w:bottom w:w="55" w:type="dxa"/>
          <w:right w:w="55" w:type="dxa"/>
        </w:tblCellMar>
      </w:tblPr>
      <w:tblGrid>
        <w:gridCol w:w="4817"/>
        <w:gridCol w:w="1606"/>
        <w:gridCol w:w="3215"/>
      </w:tblGrid>
      <w:tr>
        <w:trPr>
          <w:trHeight w:val="1134" w:hRule="atLeast"/>
        </w:trPr>
        <w:tc>
          <w:tcPr>
            <w:tcW w:w="4817" w:type="dxa"/>
            <w:tcBorders>
              <w:top w:val="single" w:sz="2" w:space="0" w:color="000000"/>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
                <w:b/>
                <w:bCs w:val="false"/>
                <w:iCs w:val="false"/>
                <w:sz w:val="24"/>
                <w:szCs w:val="24"/>
                <w:u w:val="single"/>
              </w:rPr>
            </w:pPr>
            <w:ins w:id="537" w:author="Autor desconocido" w:date="2020-12-11T00:25:11Z">
              <w:r>
                <w:rPr>
                  <w:rFonts w:ascii="Roboto" w:hAnsi="Roboto"/>
                  <w:b/>
                  <w:bCs w:val="false"/>
                  <w:iCs w:val="false"/>
                  <w:sz w:val="24"/>
                  <w:szCs w:val="24"/>
                  <w:u w:val="single"/>
                </w:rPr>
                <w:t>Descripción</w:t>
              </w:r>
            </w:ins>
          </w:p>
        </w:tc>
        <w:tc>
          <w:tcPr>
            <w:tcW w:w="1606" w:type="dxa"/>
            <w:tcBorders>
              <w:top w:val="single" w:sz="2" w:space="0" w:color="000000"/>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
                <w:b/>
                <w:bCs w:val="false"/>
                <w:iCs w:val="false"/>
                <w:sz w:val="24"/>
                <w:szCs w:val="24"/>
                <w:u w:val="single"/>
              </w:rPr>
            </w:pPr>
            <w:ins w:id="538" w:author="Autor desconocido" w:date="2020-12-11T00:25:11Z">
              <w:r>
                <w:rPr>
                  <w:rFonts w:ascii="Roboto" w:hAnsi="Roboto"/>
                  <w:b/>
                  <w:bCs w:val="false"/>
                  <w:iCs w:val="false"/>
                  <w:sz w:val="24"/>
                  <w:szCs w:val="24"/>
                  <w:u w:val="single"/>
                </w:rPr>
                <w:t>Horas</w:t>
              </w:r>
            </w:ins>
          </w:p>
        </w:tc>
        <w:tc>
          <w:tcPr>
            <w:tcW w:w="3215" w:type="dxa"/>
            <w:tcBorders>
              <w:top w:val="single" w:sz="2" w:space="0" w:color="000000"/>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
                <w:b/>
                <w:bCs w:val="false"/>
                <w:iCs w:val="false"/>
                <w:sz w:val="24"/>
                <w:szCs w:val="24"/>
                <w:u w:val="single"/>
              </w:rPr>
            </w:pPr>
            <w:ins w:id="539" w:author="Autor desconocido" w:date="2020-12-11T00:25:11Z">
              <w:r>
                <w:rPr>
                  <w:rFonts w:ascii="Roboto" w:hAnsi="Roboto"/>
                  <w:b/>
                  <w:bCs w:val="false"/>
                  <w:iCs w:val="false"/>
                  <w:sz w:val="24"/>
                  <w:szCs w:val="24"/>
                  <w:u w:val="single"/>
                </w:rPr>
                <w:t>Coste (17€ / h)</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40" w:author="Autor desconocido" w:date="2020-12-11T00:25:11Z">
              <w:r>
                <w:rPr>
                  <w:rFonts w:ascii="Roboto" w:hAnsi="Roboto"/>
                  <w:bCs w:val="false"/>
                  <w:iCs w:val="false"/>
                  <w:sz w:val="24"/>
                  <w:szCs w:val="24"/>
                </w:rPr>
                <w:t>Diseño gráfico.</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1" w:author="Autor desconocido" w:date="2020-12-11T00:25:11Z">
              <w:r>
                <w:rPr>
                  <w:rFonts w:ascii="Roboto" w:hAnsi="Roboto"/>
                  <w:bCs w:val="false"/>
                  <w:iCs w:val="false"/>
                  <w:sz w:val="24"/>
                  <w:szCs w:val="24"/>
                </w:rPr>
                <w:t>10h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2" w:author="Autor desconocido" w:date="2020-12-11T00:25:11Z">
              <w:r>
                <w:rPr>
                  <w:rFonts w:ascii="Roboto" w:hAnsi="Roboto"/>
                  <w:bCs w:val="false"/>
                  <w:iCs w:val="false"/>
                  <w:sz w:val="24"/>
                  <w:szCs w:val="24"/>
                </w:rPr>
                <w:t>170€</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43" w:author="Autor desconocido" w:date="2020-12-11T00:25:11Z">
              <w:r>
                <w:rPr>
                  <w:rFonts w:ascii="Roboto" w:hAnsi="Roboto"/>
                  <w:bCs w:val="false"/>
                  <w:iCs w:val="false"/>
                  <w:sz w:val="24"/>
                  <w:szCs w:val="24"/>
                </w:rPr>
                <w:t>Maquetación.</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4" w:author="Autor desconocido" w:date="2020-12-11T00:25:11Z">
              <w:r>
                <w:rPr>
                  <w:rFonts w:ascii="Roboto" w:hAnsi="Roboto"/>
                  <w:bCs w:val="false"/>
                  <w:iCs w:val="false"/>
                  <w:sz w:val="24"/>
                  <w:szCs w:val="24"/>
                </w:rPr>
                <w:t>10h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5" w:author="Autor desconocido" w:date="2020-12-11T00:25:11Z">
              <w:r>
                <w:rPr>
                  <w:rFonts w:ascii="Roboto" w:hAnsi="Roboto"/>
                  <w:bCs w:val="false"/>
                  <w:iCs w:val="false"/>
                  <w:sz w:val="24"/>
                  <w:szCs w:val="24"/>
                </w:rPr>
                <w:t>170€</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46" w:author="Autor desconocido" w:date="2020-12-11T00:25:11Z">
              <w:r>
                <w:rPr>
                  <w:rFonts w:ascii="Roboto" w:hAnsi="Roboto"/>
                  <w:bCs w:val="false"/>
                  <w:iCs w:val="false"/>
                  <w:sz w:val="24"/>
                  <w:szCs w:val="24"/>
                </w:rPr>
                <w:t>Desarrollo del software.</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7" w:author="Autor desconocido" w:date="2020-12-11T00:25:11Z">
              <w:r>
                <w:rPr>
                  <w:rFonts w:ascii="Roboto" w:hAnsi="Roboto"/>
                  <w:bCs w:val="false"/>
                  <w:iCs w:val="false"/>
                  <w:sz w:val="24"/>
                  <w:szCs w:val="24"/>
                </w:rPr>
                <w:t>240h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48" w:author="Autor desconocido" w:date="2020-12-11T00:25:11Z">
              <w:r>
                <w:rPr>
                  <w:rFonts w:ascii="Roboto" w:hAnsi="Roboto"/>
                  <w:bCs w:val="false"/>
                  <w:iCs w:val="false"/>
                  <w:sz w:val="24"/>
                  <w:szCs w:val="24"/>
                </w:rPr>
                <w:t>4.080€</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49" w:author="Autor desconocido" w:date="2020-12-11T00:25:11Z">
              <w:r>
                <w:rPr>
                  <w:rFonts w:ascii="Roboto" w:hAnsi="Roboto"/>
                  <w:bCs w:val="false"/>
                  <w:iCs w:val="false"/>
                  <w:sz w:val="24"/>
                  <w:szCs w:val="24"/>
                </w:rPr>
                <w:t>Cuenta desarrollador.</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50" w:author="Autor desconocido" w:date="2020-12-11T00:25:11Z">
              <w:r>
                <w:rPr>
                  <w:rFonts w:ascii="Roboto" w:hAnsi="Roboto"/>
                  <w:bCs w:val="false"/>
                  <w:iCs w:val="false"/>
                  <w:sz w:val="24"/>
                  <w:szCs w:val="24"/>
                </w:rPr>
                <w:t>1h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ins w:id="552" w:author="Autor desconocido" w:date="2020-12-11T00:25:11Z"/>
                <w:bCs w:val="false"/>
                <w:iCs w:val="false"/>
                <w:sz w:val="24"/>
                <w:szCs w:val="24"/>
              </w:rPr>
            </w:pPr>
            <w:ins w:id="551" w:author="Autor desconocido" w:date="2020-12-11T00:25:11Z">
              <w:r>
                <w:rPr>
                  <w:rFonts w:ascii="Roboto" w:hAnsi="Roboto"/>
                  <w:bCs w:val="false"/>
                  <w:iCs w:val="false"/>
                  <w:sz w:val="24"/>
                  <w:szCs w:val="24"/>
                </w:rPr>
                <w:t xml:space="preserve">17€ </w:t>
              </w:r>
            </w:ins>
          </w:p>
          <w:p>
            <w:pPr>
              <w:pStyle w:val="Contenidodelatabla"/>
              <w:widowControl w:val="false"/>
              <w:bidi w:val="0"/>
              <w:spacing w:before="57" w:after="57"/>
              <w:jc w:val="center"/>
              <w:rPr>
                <w:rFonts w:ascii="Roboto" w:hAnsi="Roboto"/>
                <w:bCs w:val="false"/>
                <w:iCs w:val="false"/>
                <w:sz w:val="24"/>
                <w:szCs w:val="24"/>
              </w:rPr>
            </w:pPr>
            <w:ins w:id="553" w:author="Autor desconocido" w:date="2020-12-11T00:25:11Z">
              <w:r>
                <w:rPr>
                  <w:rFonts w:ascii="Roboto" w:hAnsi="Roboto"/>
                  <w:bCs w:val="false"/>
                  <w:iCs w:val="false"/>
                  <w:sz w:val="24"/>
                  <w:szCs w:val="24"/>
                </w:rPr>
                <w:t>+ 25€(Android) +85€/año(IOS)</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54" w:author="Autor desconocido" w:date="2020-12-11T00:25:11Z">
              <w:r>
                <w:rPr>
                  <w:rFonts w:ascii="Roboto" w:hAnsi="Roboto"/>
                  <w:bCs w:val="false"/>
                  <w:iCs w:val="false"/>
                  <w:sz w:val="24"/>
                  <w:szCs w:val="24"/>
                </w:rPr>
                <w:t>Despliegue en AWS. (EC2 + IP Elástica + 30GB/mes)</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55" w:author="Autor desconocido" w:date="2020-12-11T00:25:11Z">
              <w:r>
                <w:rPr>
                  <w:rFonts w:ascii="Roboto" w:hAnsi="Roboto"/>
                  <w:bCs w:val="false"/>
                  <w:iCs w:val="false"/>
                  <w:sz w:val="24"/>
                  <w:szCs w:val="24"/>
                </w:rPr>
                <w:t>10h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56" w:author="Autor desconocido" w:date="2020-12-11T00:25:11Z">
              <w:r>
                <w:rPr>
                  <w:rFonts w:ascii="Roboto" w:hAnsi="Roboto"/>
                  <w:bCs w:val="false"/>
                  <w:iCs w:val="false"/>
                  <w:sz w:val="24"/>
                  <w:szCs w:val="24"/>
                </w:rPr>
                <w:t>170€ + 240€/año</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rPr>
                <w:rFonts w:ascii="Roboto" w:hAnsi="Roboto"/>
                <w:bCs w:val="false"/>
                <w:iCs w:val="false"/>
                <w:sz w:val="24"/>
                <w:szCs w:val="24"/>
              </w:rPr>
            </w:pPr>
            <w:ins w:id="557" w:author="Autor desconocido" w:date="2020-12-11T00:25:11Z">
              <w:r>
                <w:rPr>
                  <w:rFonts w:ascii="Roboto" w:hAnsi="Roboto"/>
                  <w:bCs w:val="false"/>
                  <w:iCs w:val="false"/>
                  <w:sz w:val="24"/>
                  <w:szCs w:val="24"/>
                </w:rPr>
                <w:t>Mantenimiento y actualizaciones anuales.</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58" w:author="Autor desconocido" w:date="2020-12-11T00:25:11Z">
              <w:r>
                <w:rPr>
                  <w:rFonts w:ascii="Roboto" w:hAnsi="Roboto"/>
                  <w:bCs w:val="false"/>
                  <w:iCs w:val="false"/>
                  <w:sz w:val="24"/>
                  <w:szCs w:val="24"/>
                </w:rPr>
                <w:t>10h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59" w:author="Autor desconocido" w:date="2020-12-11T00:25:11Z">
              <w:r>
                <w:rPr>
                  <w:rFonts w:ascii="Roboto" w:hAnsi="Roboto"/>
                  <w:bCs w:val="false"/>
                  <w:iCs w:val="false"/>
                  <w:sz w:val="24"/>
                  <w:szCs w:val="24"/>
                </w:rPr>
                <w:t>170€</w:t>
              </w:r>
            </w:ins>
          </w:p>
        </w:tc>
      </w:tr>
      <w:tr>
        <w:trPr>
          <w:trHeight w:val="1134" w:hRule="atLeast"/>
        </w:trPr>
        <w:tc>
          <w:tcPr>
            <w:tcW w:w="4817"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
                <w:b/>
                <w:bCs w:val="false"/>
                <w:iCs w:val="false"/>
                <w:sz w:val="24"/>
                <w:szCs w:val="24"/>
                <w:u w:val="single"/>
              </w:rPr>
            </w:pPr>
            <w:ins w:id="560" w:author="Autor desconocido" w:date="2020-12-11T00:25:11Z">
              <w:r>
                <w:rPr>
                  <w:rFonts w:ascii="Roboto" w:hAnsi="Roboto"/>
                  <w:b/>
                  <w:bCs w:val="false"/>
                  <w:iCs w:val="false"/>
                  <w:sz w:val="24"/>
                  <w:szCs w:val="24"/>
                  <w:u w:val="single"/>
                </w:rPr>
                <w:t>TOTAL</w:t>
              </w:r>
            </w:ins>
          </w:p>
        </w:tc>
        <w:tc>
          <w:tcPr>
            <w:tcW w:w="1606" w:type="dxa"/>
            <w:tcBorders>
              <w:left w:val="single" w:sz="2" w:space="0" w:color="000000"/>
              <w:bottom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61" w:author="Autor desconocido" w:date="2020-12-11T00:25:11Z">
              <w:r>
                <w:rPr>
                  <w:rFonts w:ascii="Roboto" w:hAnsi="Roboto"/>
                  <w:bCs w:val="false"/>
                  <w:iCs w:val="false"/>
                  <w:sz w:val="24"/>
                  <w:szCs w:val="24"/>
                </w:rPr>
                <w:t>281h</w:t>
              </w:r>
            </w:ins>
          </w:p>
        </w:tc>
        <w:tc>
          <w:tcPr>
            <w:tcW w:w="3215" w:type="dxa"/>
            <w:tcBorders>
              <w:left w:val="single" w:sz="2" w:space="0" w:color="000000"/>
              <w:bottom w:val="single" w:sz="2" w:space="0" w:color="000000"/>
              <w:right w:val="single" w:sz="2" w:space="0" w:color="000000"/>
            </w:tcBorders>
            <w:vAlign w:val="center"/>
          </w:tcPr>
          <w:p>
            <w:pPr>
              <w:pStyle w:val="Contenidodelatabla"/>
              <w:widowControl w:val="false"/>
              <w:bidi w:val="0"/>
              <w:spacing w:before="57" w:after="57"/>
              <w:jc w:val="center"/>
              <w:rPr>
                <w:rFonts w:ascii="Roboto" w:hAnsi="Roboto"/>
                <w:bCs w:val="false"/>
                <w:iCs w:val="false"/>
                <w:sz w:val="24"/>
                <w:szCs w:val="24"/>
              </w:rPr>
            </w:pPr>
            <w:ins w:id="562" w:author="Autor desconocido" w:date="2020-12-11T00:25:11Z">
              <w:r>
                <w:rPr>
                  <w:rFonts w:ascii="Roboto" w:hAnsi="Roboto"/>
                  <w:bCs w:val="false"/>
                  <w:iCs w:val="false"/>
                  <w:sz w:val="24"/>
                  <w:szCs w:val="24"/>
                </w:rPr>
                <w:t>A continuación.</w:t>
              </w:r>
            </w:ins>
          </w:p>
        </w:tc>
      </w:tr>
    </w:tbl>
    <w:p>
      <w:pPr>
        <w:pStyle w:val="Normal"/>
        <w:bidi w:val="0"/>
        <w:rPr>
          <w:rFonts w:ascii="Roboto" w:hAnsi="Roboto"/>
          <w:ins w:id="564" w:author="Autor desconocido" w:date="2020-12-11T00:25:11Z"/>
          <w:sz w:val="24"/>
          <w:szCs w:val="24"/>
        </w:rPr>
      </w:pPr>
      <w:ins w:id="563" w:author="Autor desconocido" w:date="2020-12-11T00:25:11Z">
        <w:r>
          <w:rPr>
            <w:rFonts w:ascii="Roboto" w:hAnsi="Roboto"/>
            <w:sz w:val="24"/>
            <w:szCs w:val="24"/>
          </w:rPr>
        </w:r>
      </w:ins>
    </w:p>
    <w:p>
      <w:pPr>
        <w:pStyle w:val="Normal"/>
        <w:bidi w:val="0"/>
        <w:rPr>
          <w:rFonts w:ascii="Roboto" w:hAnsi="Roboto"/>
          <w:ins w:id="566" w:author="Autor desconocido" w:date="2020-12-11T00:25:11Z"/>
        </w:rPr>
      </w:pPr>
      <w:ins w:id="565" w:author="Autor desconocido" w:date="2020-12-11T00:25:11Z">
        <w:r>
          <w:rPr>
            <w:rFonts w:ascii="Roboto" w:hAnsi="Roboto"/>
            <w:sz w:val="24"/>
            <w:szCs w:val="24"/>
          </w:rPr>
          <w:t>* El primer año la cuota de AWS es gratuita.</w:t>
        </w:r>
      </w:ins>
    </w:p>
    <w:p>
      <w:pPr>
        <w:pStyle w:val="Normal"/>
        <w:bidi w:val="0"/>
        <w:rPr>
          <w:rFonts w:ascii="Roboto" w:hAnsi="Roboto"/>
          <w:ins w:id="569" w:author="Autor desconocido" w:date="2020-12-11T00:25:11Z"/>
        </w:rPr>
      </w:pPr>
      <w:ins w:id="567" w:author="Autor desconocido" w:date="2020-12-11T00:25:11Z">
        <w:r>
          <w:rPr>
            <w:rFonts w:ascii="Roboto" w:hAnsi="Roboto"/>
            <w:sz w:val="24"/>
            <w:szCs w:val="24"/>
          </w:rPr>
          <w:t xml:space="preserve">* Los precios no incluyen </w:t>
        </w:r>
      </w:ins>
      <w:ins w:id="568" w:author="Autor desconocido" w:date="2020-12-11T00:25:11Z">
        <w:r>
          <w:rPr>
            <w:rFonts w:ascii="Roboto" w:hAnsi="Roboto"/>
            <w:sz w:val="24"/>
            <w:szCs w:val="24"/>
            <w:u w:val="single"/>
          </w:rPr>
          <w:t>IVA.</w:t>
        </w:r>
      </w:ins>
    </w:p>
    <w:p>
      <w:pPr>
        <w:pStyle w:val="Normal"/>
        <w:bidi w:val="0"/>
        <w:rPr>
          <w:rFonts w:ascii="Roboto" w:hAnsi="Roboto"/>
          <w:ins w:id="571" w:author="Autor desconocido" w:date="2020-12-11T00:25:11Z"/>
          <w:sz w:val="24"/>
          <w:szCs w:val="24"/>
          <w:u w:val="none"/>
        </w:rPr>
      </w:pPr>
      <w:ins w:id="570" w:author="Autor desconocido" w:date="2020-12-11T00:25:11Z">
        <w:r>
          <w:rPr>
            <w:rFonts w:ascii="Roboto" w:hAnsi="Roboto"/>
            <w:sz w:val="24"/>
            <w:szCs w:val="24"/>
            <w:u w:val="none"/>
          </w:rPr>
        </w:r>
      </w:ins>
    </w:p>
    <w:p>
      <w:pPr>
        <w:pStyle w:val="Normal"/>
        <w:bidi w:val="0"/>
        <w:rPr>
          <w:rFonts w:ascii="Roboto" w:hAnsi="Roboto"/>
          <w:ins w:id="574" w:author="Autor desconocido" w:date="2020-12-11T00:25:11Z"/>
        </w:rPr>
      </w:pPr>
      <w:ins w:id="572" w:author="Autor desconocido" w:date="2020-12-11T00:25:11Z">
        <w:r>
          <w:rPr>
            <w:rFonts w:ascii="Roboto" w:hAnsi="Roboto"/>
            <w:sz w:val="24"/>
            <w:szCs w:val="24"/>
            <w:u w:val="none"/>
          </w:rPr>
          <w:t xml:space="preserve">El tiempo estimado es de </w:t>
        </w:r>
      </w:ins>
      <w:ins w:id="573" w:author="Autor desconocido" w:date="2020-12-11T00:25:11Z">
        <w:r>
          <w:rPr>
            <w:rFonts w:ascii="Roboto" w:hAnsi="Roboto"/>
            <w:b/>
            <w:bCs/>
            <w:sz w:val="24"/>
            <w:szCs w:val="24"/>
            <w:u w:val="single"/>
          </w:rPr>
          <w:t>14 semanas.</w:t>
        </w:r>
      </w:ins>
    </w:p>
    <w:p>
      <w:pPr>
        <w:pStyle w:val="Normal"/>
        <w:bidi w:val="0"/>
        <w:rPr>
          <w:rFonts w:ascii="Roboto" w:hAnsi="Roboto"/>
          <w:ins w:id="576" w:author="Autor desconocido" w:date="2020-12-11T00:25:11Z"/>
          <w:sz w:val="24"/>
          <w:szCs w:val="24"/>
          <w:u w:val="single"/>
        </w:rPr>
      </w:pPr>
      <w:ins w:id="575" w:author="Autor desconocido" w:date="2020-12-11T00:25:11Z">
        <w:r>
          <w:rPr>
            <w:rFonts w:ascii="Roboto" w:hAnsi="Roboto"/>
            <w:sz w:val="24"/>
            <w:szCs w:val="24"/>
            <w:u w:val="single"/>
          </w:rPr>
        </w:r>
      </w:ins>
    </w:p>
    <w:p>
      <w:pPr>
        <w:pStyle w:val="Normal"/>
        <w:bidi w:val="0"/>
        <w:rPr>
          <w:rFonts w:ascii="Roboto" w:hAnsi="Roboto"/>
          <w:ins w:id="578" w:author="Autor desconocido" w:date="2020-12-11T00:25:11Z"/>
          <w:sz w:val="24"/>
          <w:szCs w:val="24"/>
          <w:u w:val="single"/>
        </w:rPr>
      </w:pPr>
      <w:ins w:id="577" w:author="Autor desconocido" w:date="2020-12-11T00:25:11Z">
        <w:r>
          <w:rPr>
            <w:rFonts w:ascii="Roboto" w:hAnsi="Roboto"/>
            <w:sz w:val="24"/>
            <w:szCs w:val="24"/>
            <w:u w:val="single"/>
          </w:rPr>
        </w:r>
      </w:ins>
    </w:p>
    <w:p>
      <w:pPr>
        <w:pStyle w:val="Normal"/>
        <w:bidi w:val="0"/>
        <w:rPr>
          <w:rFonts w:ascii="Roboto" w:hAnsi="Roboto"/>
          <w:ins w:id="580" w:author="Autor desconocido" w:date="2020-12-11T00:25:11Z"/>
        </w:rPr>
      </w:pPr>
      <w:ins w:id="579" w:author="Autor desconocido" w:date="2020-12-11T00:25:11Z">
        <w:r>
          <w:rPr>
            <w:rFonts w:ascii="Roboto" w:hAnsi="Roboto"/>
            <w:sz w:val="24"/>
            <w:szCs w:val="24"/>
            <w:u w:val="single"/>
          </w:rPr>
          <w:t>Precio total sin IVA el primer año:                                                           4.887€</w:t>
        </w:r>
      </w:ins>
    </w:p>
    <w:p>
      <w:pPr>
        <w:pStyle w:val="Normal"/>
        <w:bidi w:val="0"/>
        <w:rPr>
          <w:rFonts w:ascii="Roboto" w:hAnsi="Roboto"/>
          <w:ins w:id="582" w:author="Autor desconocido" w:date="2020-12-11T00:25:11Z"/>
          <w:sz w:val="24"/>
          <w:szCs w:val="24"/>
          <w:u w:val="none"/>
        </w:rPr>
      </w:pPr>
      <w:ins w:id="581" w:author="Autor desconocido" w:date="2020-12-11T00:25:11Z">
        <w:r>
          <w:rPr>
            <w:rFonts w:ascii="Roboto" w:hAnsi="Roboto"/>
            <w:sz w:val="24"/>
            <w:szCs w:val="24"/>
            <w:u w:val="none"/>
          </w:rPr>
        </w:r>
      </w:ins>
    </w:p>
    <w:p>
      <w:pPr>
        <w:pStyle w:val="Normal"/>
        <w:bidi w:val="0"/>
        <w:rPr>
          <w:rFonts w:ascii="Roboto" w:hAnsi="Roboto"/>
          <w:ins w:id="584" w:author="Autor desconocido" w:date="2020-12-11T00:25:11Z"/>
        </w:rPr>
      </w:pPr>
      <w:ins w:id="583" w:author="Autor desconocido" w:date="2020-12-11T00:25:11Z">
        <w:r>
          <w:rPr>
            <w:rFonts w:ascii="Roboto" w:hAnsi="Roboto"/>
            <w:sz w:val="24"/>
            <w:szCs w:val="24"/>
            <w:u w:val="single"/>
          </w:rPr>
          <w:t>Precio total sin IVA el segundo año:                                                           495€</w:t>
        </w:r>
      </w:ins>
    </w:p>
    <w:p>
      <w:pPr>
        <w:pStyle w:val="Normal"/>
        <w:bidi w:val="0"/>
        <w:rPr>
          <w:rFonts w:ascii="Roboto" w:hAnsi="Roboto"/>
          <w:ins w:id="586" w:author="Autor desconocido" w:date="2020-12-11T00:27:10Z"/>
        </w:rPr>
      </w:pPr>
      <w:ins w:id="585" w:author="Autor desconocido" w:date="2020-12-11T00:27:10Z">
        <w:r>
          <w:rPr>
            <w:rFonts w:ascii="Roboto" w:hAnsi="Roboto"/>
          </w:rPr>
        </w:r>
      </w:ins>
    </w:p>
    <w:p>
      <w:pPr>
        <w:pStyle w:val="Ttulo3"/>
        <w:bidi w:val="0"/>
        <w:rPr>
          <w:rFonts w:ascii="Roboto" w:hAnsi="Roboto"/>
          <w:del w:id="588" w:author="Autor desconocido" w:date="2020-12-11T00:27:08Z"/>
        </w:rPr>
      </w:pPr>
      <w:del w:id="587" w:author="Autor desconocido" w:date="2020-12-11T00:27:08Z">
        <w:r>
          <w:rPr>
            <w:rFonts w:ascii="Roboto" w:hAnsi="Roboto"/>
          </w:rPr>
        </w:r>
      </w:del>
    </w:p>
    <w:p>
      <w:pPr>
        <w:pStyle w:val="Ttulo3"/>
        <w:bidi w:val="0"/>
        <w:rPr>
          <w:rFonts w:ascii="Roboto" w:hAnsi="Roboto"/>
          <w:ins w:id="592" w:author="Autor desconocido" w:date="2020-12-11T00:19:00Z"/>
        </w:rPr>
      </w:pPr>
      <w:ins w:id="589" w:author="Autor desconocido" w:date="2020-12-10T23:21:50Z">
        <w:bookmarkStart w:id="7" w:name="__RefHeading___Toc545_228099368"/>
        <w:bookmarkEnd w:id="7"/>
        <w:r>
          <w:rPr>
            <w:rFonts w:ascii="Roboto" w:hAnsi="Roboto"/>
          </w:rPr>
          <w:t xml:space="preserve">2.3 </w:t>
        </w:r>
      </w:ins>
      <w:r>
        <w:rPr>
          <w:rFonts w:ascii="Roboto" w:hAnsi="Roboto"/>
          <w:rPrChange w:id="0" w:author="Autor desconocido" w:date="2020-12-11T01:30:31Z"/>
        </w:rPr>
        <w:t>Herramientas usadas</w:t>
      </w:r>
      <w:ins w:id="591" w:author="Autor desconocido" w:date="2020-12-10T23:17:35Z">
        <w:r>
          <w:rPr>
            <w:rFonts w:ascii="Roboto" w:hAnsi="Roboto"/>
          </w:rPr>
          <w:t>.</w:t>
        </w:r>
      </w:ins>
    </w:p>
    <w:p>
      <w:pPr>
        <w:pStyle w:val="Cuerpodetexto"/>
        <w:bidi w:val="0"/>
        <w:rPr>
          <w:rFonts w:ascii="Roboto" w:hAnsi="Roboto"/>
          <w:ins w:id="594" w:author="Autor desconocido" w:date="2020-12-11T00:43:28Z"/>
        </w:rPr>
      </w:pPr>
      <w:ins w:id="593" w:author="Autor desconocido" w:date="2020-12-11T00:43:28Z">
        <w:r>
          <w:rPr>
            <w:rFonts w:ascii="Roboto" w:hAnsi="Roboto"/>
          </w:rPr>
        </w:r>
      </w:ins>
    </w:p>
    <w:p>
      <w:pPr>
        <w:pStyle w:val="Normal"/>
        <w:bidi w:val="0"/>
        <w:rPr>
          <w:rFonts w:ascii="Roboto" w:hAnsi="Roboto"/>
          <w:ins w:id="596" w:author="Autor desconocido" w:date="2020-12-11T00:43:28Z"/>
        </w:rPr>
      </w:pPr>
      <w:ins w:id="595" w:author="Autor desconocido" w:date="2020-12-11T00:43:28Z">
        <w:r>
          <w:rPr>
            <w:rFonts w:ascii="Roboto" w:hAnsi="Roboto"/>
            <w:sz w:val="24"/>
            <w:szCs w:val="24"/>
            <w:u w:val="none"/>
          </w:rPr>
          <w:t>Las herramientas a usar serán en su totalidad software libre:</w:t>
        </w:r>
      </w:ins>
    </w:p>
    <w:p>
      <w:pPr>
        <w:pStyle w:val="Normal"/>
        <w:bidi w:val="0"/>
        <w:rPr>
          <w:rFonts w:ascii="Roboto" w:hAnsi="Roboto"/>
          <w:ins w:id="598" w:author="Autor desconocido" w:date="2020-12-11T00:43:28Z"/>
          <w:sz w:val="24"/>
          <w:szCs w:val="24"/>
          <w:u w:val="none"/>
        </w:rPr>
      </w:pPr>
      <w:ins w:id="597" w:author="Autor desconocido" w:date="2020-12-11T00:43:28Z">
        <w:r>
          <w:rPr>
            <w:rFonts w:ascii="Roboto" w:hAnsi="Roboto"/>
            <w:sz w:val="24"/>
            <w:szCs w:val="24"/>
            <w:u w:val="none"/>
          </w:rPr>
        </w:r>
      </w:ins>
    </w:p>
    <w:p>
      <w:pPr>
        <w:pStyle w:val="Normal"/>
        <w:numPr>
          <w:ilvl w:val="0"/>
          <w:numId w:val="2"/>
        </w:numPr>
        <w:bidi w:val="0"/>
        <w:spacing w:before="114" w:after="114"/>
        <w:rPr>
          <w:rFonts w:ascii="Roboto" w:hAnsi="Roboto"/>
          <w:ins w:id="600" w:author="Autor desconocido" w:date="2020-12-11T00:43:28Z"/>
        </w:rPr>
      </w:pPr>
      <w:ins w:id="599" w:author="Autor desconocido" w:date="2020-12-11T00:43:28Z">
        <w:r>
          <w:rPr>
            <w:rFonts w:ascii="Roboto" w:hAnsi="Roboto"/>
            <w:sz w:val="24"/>
            <w:szCs w:val="24"/>
            <w:u w:val="none"/>
          </w:rPr>
          <w:t>Justinmind para la maquetación.</w:t>
        </w:r>
      </w:ins>
    </w:p>
    <w:p>
      <w:pPr>
        <w:pStyle w:val="Normal"/>
        <w:numPr>
          <w:ilvl w:val="0"/>
          <w:numId w:val="2"/>
        </w:numPr>
        <w:bidi w:val="0"/>
        <w:spacing w:before="114" w:after="114"/>
        <w:rPr>
          <w:rFonts w:ascii="Roboto" w:hAnsi="Roboto"/>
          <w:ins w:id="602" w:author="Autor desconocido" w:date="2020-12-11T00:43:28Z"/>
        </w:rPr>
      </w:pPr>
      <w:ins w:id="601" w:author="Autor desconocido" w:date="2020-12-11T00:43:28Z">
        <w:r>
          <w:rPr>
            <w:rFonts w:ascii="Roboto" w:hAnsi="Roboto"/>
            <w:sz w:val="24"/>
            <w:szCs w:val="24"/>
            <w:u w:val="none"/>
          </w:rPr>
          <w:t>Vscode para el desarrollo del front-end.</w:t>
        </w:r>
      </w:ins>
    </w:p>
    <w:p>
      <w:pPr>
        <w:pStyle w:val="Normal"/>
        <w:numPr>
          <w:ilvl w:val="0"/>
          <w:numId w:val="2"/>
        </w:numPr>
        <w:bidi w:val="0"/>
        <w:spacing w:before="114" w:after="114"/>
        <w:rPr>
          <w:rFonts w:ascii="Roboto" w:hAnsi="Roboto"/>
          <w:ins w:id="604" w:author="Autor desconocido" w:date="2020-12-11T00:43:28Z"/>
        </w:rPr>
      </w:pPr>
      <w:ins w:id="603" w:author="Autor desconocido" w:date="2020-12-11T00:43:28Z">
        <w:r>
          <w:rPr>
            <w:rFonts w:ascii="Roboto" w:hAnsi="Roboto"/>
            <w:sz w:val="24"/>
            <w:szCs w:val="24"/>
            <w:u w:val="none"/>
          </w:rPr>
          <w:t>Eclipse para el desarrollo del back-end.</w:t>
        </w:r>
      </w:ins>
    </w:p>
    <w:p>
      <w:pPr>
        <w:pStyle w:val="Normal"/>
        <w:numPr>
          <w:ilvl w:val="0"/>
          <w:numId w:val="2"/>
        </w:numPr>
        <w:bidi w:val="0"/>
        <w:spacing w:before="114" w:after="114"/>
        <w:rPr>
          <w:rFonts w:ascii="Roboto" w:hAnsi="Roboto"/>
          <w:ins w:id="606" w:author="Autor desconocido" w:date="2020-12-11T00:43:28Z"/>
        </w:rPr>
      </w:pPr>
      <w:ins w:id="605" w:author="Autor desconocido" w:date="2020-12-11T00:43:28Z">
        <w:r>
          <w:rPr>
            <w:rFonts w:ascii="Roboto" w:hAnsi="Roboto"/>
            <w:sz w:val="24"/>
            <w:szCs w:val="24"/>
            <w:u w:val="none"/>
          </w:rPr>
          <w:t>Xampp para el despliegue en local.</w:t>
        </w:r>
      </w:ins>
    </w:p>
    <w:p>
      <w:pPr>
        <w:pStyle w:val="Normal"/>
        <w:numPr>
          <w:ilvl w:val="0"/>
          <w:numId w:val="2"/>
        </w:numPr>
        <w:bidi w:val="0"/>
        <w:spacing w:before="114" w:after="114"/>
        <w:rPr>
          <w:rFonts w:ascii="Roboto" w:hAnsi="Roboto"/>
          <w:ins w:id="608" w:author="Autor desconocido" w:date="2020-12-11T00:43:28Z"/>
        </w:rPr>
      </w:pPr>
      <w:ins w:id="607" w:author="Autor desconocido" w:date="2020-12-11T00:43:28Z">
        <w:r>
          <w:rPr>
            <w:rFonts w:ascii="Roboto" w:hAnsi="Roboto"/>
            <w:sz w:val="24"/>
            <w:szCs w:val="24"/>
            <w:u w:val="none"/>
          </w:rPr>
          <w:t>Github como control de versiones del código.</w:t>
        </w:r>
      </w:ins>
    </w:p>
    <w:p>
      <w:pPr>
        <w:pStyle w:val="Normal"/>
        <w:numPr>
          <w:ilvl w:val="0"/>
          <w:numId w:val="2"/>
        </w:numPr>
        <w:bidi w:val="0"/>
        <w:spacing w:before="114" w:after="114"/>
        <w:rPr>
          <w:rFonts w:ascii="Roboto" w:hAnsi="Roboto"/>
          <w:ins w:id="610" w:author="Autor desconocido" w:date="2020-12-11T00:43:28Z"/>
        </w:rPr>
      </w:pPr>
      <w:ins w:id="609" w:author="Autor desconocido" w:date="2020-12-11T00:43:28Z">
        <w:r>
          <w:rPr>
            <w:rFonts w:ascii="Roboto" w:hAnsi="Roboto"/>
            <w:sz w:val="24"/>
            <w:szCs w:val="24"/>
            <w:u w:val="none"/>
          </w:rPr>
          <w:t>Github desktop para la gestión del repositorio.</w:t>
        </w:r>
      </w:ins>
    </w:p>
    <w:p>
      <w:pPr>
        <w:pStyle w:val="Normal"/>
        <w:numPr>
          <w:ilvl w:val="0"/>
          <w:numId w:val="2"/>
        </w:numPr>
        <w:bidi w:val="0"/>
        <w:spacing w:before="114" w:after="114"/>
        <w:rPr>
          <w:rFonts w:ascii="Roboto" w:hAnsi="Roboto"/>
          <w:ins w:id="612" w:author="Autor desconocido" w:date="2020-12-11T00:43:28Z"/>
        </w:rPr>
      </w:pPr>
      <w:ins w:id="611" w:author="Autor desconocido" w:date="2020-12-11T00:43:28Z">
        <w:r>
          <w:rPr>
            <w:rFonts w:ascii="Roboto" w:hAnsi="Roboto"/>
            <w:sz w:val="24"/>
            <w:szCs w:val="24"/>
            <w:u w:val="none"/>
          </w:rPr>
          <w:t>Trello para la gestión de tareas.</w:t>
        </w:r>
      </w:ins>
    </w:p>
    <w:p>
      <w:pPr>
        <w:pStyle w:val="Normal"/>
        <w:bidi w:val="0"/>
        <w:spacing w:before="114" w:after="114"/>
        <w:rPr>
          <w:rFonts w:ascii="Roboto" w:hAnsi="Roboto"/>
          <w:sz w:val="24"/>
          <w:szCs w:val="24"/>
          <w:u w:val="none"/>
        </w:rPr>
      </w:pPr>
      <w:r>
        <w:rPr>
          <w:rFonts w:ascii="Roboto" w:hAnsi="Roboto"/>
          <w:sz w:val="24"/>
          <w:szCs w:val="24"/>
          <w:u w:val="none"/>
          <w:rPrChange w:id="0" w:author="Autor desconocido" w:date="2020-12-11T01:30:31Z"/>
        </w:rPr>
        <w:rPrChange w:id="0" w:author="Autor desconocido" w:date="2020-12-11T01:30:31Z"/>
      </w:r>
    </w:p>
    <w:p>
      <w:pPr>
        <w:pStyle w:val="Ttulo3"/>
        <w:bidi w:val="0"/>
        <w:rPr>
          <w:rFonts w:ascii="Roboto" w:hAnsi="Roboto"/>
          <w:ins w:id="617" w:author="Autor desconocido" w:date="2020-12-11T00:18:59Z"/>
        </w:rPr>
      </w:pPr>
      <w:ins w:id="614" w:author="Autor desconocido" w:date="2020-12-10T23:21:53Z">
        <w:bookmarkStart w:id="8" w:name="__RefHeading___Toc547_228099368"/>
        <w:bookmarkEnd w:id="8"/>
        <w:r>
          <w:rPr>
            <w:rFonts w:ascii="Roboto" w:hAnsi="Roboto"/>
          </w:rPr>
          <w:t xml:space="preserve">2.4 </w:t>
        </w:r>
      </w:ins>
      <w:r>
        <w:rPr>
          <w:rFonts w:ascii="Roboto" w:hAnsi="Roboto"/>
          <w:rPrChange w:id="0" w:author="Autor desconocido" w:date="2020-12-11T01:30:31Z"/>
        </w:rPr>
        <w:t>Gestión de riesgos</w:t>
      </w:r>
      <w:ins w:id="616" w:author="Autor desconocido" w:date="2020-12-10T23:17:35Z">
        <w:r>
          <w:rPr>
            <w:rFonts w:ascii="Roboto" w:hAnsi="Roboto"/>
          </w:rPr>
          <w:t>.</w:t>
        </w:r>
      </w:ins>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Normal"/>
        <w:bidi w:val="0"/>
        <w:spacing w:before="114" w:after="114"/>
        <w:rPr>
          <w:rFonts w:ascii="Roboto" w:hAnsi="Roboto"/>
          <w:sz w:val="24"/>
          <w:szCs w:val="24"/>
          <w:u w:val="none"/>
        </w:rPr>
      </w:pPr>
      <w:r>
        <w:rPr>
          <w:rFonts w:ascii="Roboto" w:hAnsi="Roboto"/>
          <w:sz w:val="24"/>
          <w:szCs w:val="24"/>
          <w:u w:val="none"/>
        </w:rPr>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tcPr>
          <w:p>
            <w:pPr>
              <w:pStyle w:val="Contenidodelatabla"/>
              <w:widowControl w:val="false"/>
              <w:bidi w:val="0"/>
              <w:spacing w:before="285" w:after="285"/>
              <w:jc w:val="center"/>
              <w:rPr>
                <w:rFonts w:ascii="Roboto" w:hAnsi="Roboto"/>
                <w:b/>
                <w:b/>
                <w:bCs/>
                <w:iCs w:val="false"/>
                <w:szCs w:val="24"/>
              </w:rPr>
            </w:pPr>
            <w:ins w:id="619" w:author="Autor desconocido" w:date="2020-12-11T00:43:44Z">
              <w:r>
                <w:rPr>
                  <w:rFonts w:ascii="Roboto" w:hAnsi="Roboto"/>
                  <w:b/>
                  <w:bCs/>
                  <w:iCs w:val="false"/>
                  <w:szCs w:val="24"/>
                </w:rPr>
                <w:t>Riesgo</w:t>
              </w:r>
            </w:ins>
          </w:p>
        </w:tc>
        <w:tc>
          <w:tcPr>
            <w:tcW w:w="3213" w:type="dxa"/>
            <w:tcBorders>
              <w:top w:val="single" w:sz="2" w:space="0" w:color="000000"/>
              <w:left w:val="single" w:sz="2" w:space="0" w:color="000000"/>
              <w:bottom w:val="single" w:sz="2" w:space="0" w:color="000000"/>
            </w:tcBorders>
          </w:tcPr>
          <w:p>
            <w:pPr>
              <w:pStyle w:val="Contenidodelatabla"/>
              <w:widowControl w:val="false"/>
              <w:bidi w:val="0"/>
              <w:spacing w:before="285" w:after="285"/>
              <w:jc w:val="center"/>
              <w:rPr>
                <w:rFonts w:ascii="Roboto" w:hAnsi="Roboto"/>
                <w:b/>
                <w:b/>
                <w:bCs/>
                <w:iCs w:val="false"/>
                <w:szCs w:val="24"/>
              </w:rPr>
            </w:pPr>
            <w:ins w:id="620" w:author="Autor desconocido" w:date="2020-12-11T00:43:44Z">
              <w:r>
                <w:rPr>
                  <w:rFonts w:ascii="Roboto" w:hAnsi="Roboto"/>
                  <w:b/>
                  <w:bCs/>
                  <w:iCs w:val="false"/>
                  <w:szCs w:val="24"/>
                </w:rPr>
                <w:t xml:space="preserve">Probabilidad </w:t>
              </w:r>
            </w:ins>
          </w:p>
        </w:tc>
        <w:tc>
          <w:tcPr>
            <w:tcW w:w="3213" w:type="dxa"/>
            <w:tcBorders>
              <w:top w:val="single" w:sz="2" w:space="0" w:color="000000"/>
              <w:left w:val="single" w:sz="2" w:space="0" w:color="000000"/>
              <w:bottom w:val="single" w:sz="2" w:space="0" w:color="000000"/>
              <w:right w:val="single" w:sz="2" w:space="0" w:color="000000"/>
            </w:tcBorders>
          </w:tcPr>
          <w:p>
            <w:pPr>
              <w:pStyle w:val="Contenidodelatabla"/>
              <w:widowControl w:val="false"/>
              <w:bidi w:val="0"/>
              <w:spacing w:before="285" w:after="285"/>
              <w:jc w:val="center"/>
              <w:rPr>
                <w:rFonts w:ascii="Roboto" w:hAnsi="Roboto"/>
                <w:b/>
                <w:b/>
                <w:bCs/>
                <w:iCs w:val="false"/>
                <w:szCs w:val="24"/>
              </w:rPr>
            </w:pPr>
            <w:ins w:id="621" w:author="Autor desconocido" w:date="2020-12-11T00:43:44Z">
              <w:r>
                <w:rPr>
                  <w:rFonts w:ascii="Roboto" w:hAnsi="Roboto"/>
                  <w:b/>
                  <w:bCs/>
                  <w:iCs w:val="false"/>
                  <w:szCs w:val="24"/>
                </w:rPr>
                <w:t xml:space="preserve">Magnitud </w:t>
              </w:r>
            </w:ins>
          </w:p>
        </w:tc>
      </w:tr>
      <w:tr>
        <w:trPr/>
        <w:tc>
          <w:tcPr>
            <w:tcW w:w="3212" w:type="dxa"/>
            <w:tcBorders>
              <w:left w:val="single" w:sz="2" w:space="0" w:color="000000"/>
              <w:bottom w:val="single" w:sz="2" w:space="0" w:color="000000"/>
            </w:tcBorders>
          </w:tcPr>
          <w:p>
            <w:pPr>
              <w:pStyle w:val="Contenidodelatabla"/>
              <w:widowControl w:val="false"/>
              <w:bidi w:val="0"/>
              <w:spacing w:before="285" w:after="285"/>
              <w:jc w:val="left"/>
              <w:rPr>
                <w:rFonts w:ascii="Roboto" w:hAnsi="Roboto"/>
                <w:bCs w:val="false"/>
                <w:iCs w:val="false"/>
                <w:szCs w:val="24"/>
              </w:rPr>
            </w:pPr>
            <w:ins w:id="622" w:author="Autor desconocido" w:date="2020-12-11T00:43:44Z">
              <w:r>
                <w:rPr>
                  <w:rFonts w:ascii="Roboto" w:hAnsi="Roboto"/>
                  <w:bCs w:val="false"/>
                  <w:iCs w:val="false"/>
                  <w:szCs w:val="24"/>
                </w:rPr>
                <w:t>Planificación demasiado optimista.</w:t>
              </w:r>
            </w:ins>
          </w:p>
        </w:tc>
        <w:tc>
          <w:tcPr>
            <w:tcW w:w="3213" w:type="dxa"/>
            <w:tcBorders>
              <w:left w:val="single" w:sz="2" w:space="0" w:color="000000"/>
              <w:bottom w:val="single" w:sz="2" w:space="0" w:color="000000"/>
            </w:tcBorders>
          </w:tcPr>
          <w:p>
            <w:pPr>
              <w:pStyle w:val="Contenidodelatabla"/>
              <w:widowControl w:val="false"/>
              <w:bidi w:val="0"/>
              <w:spacing w:before="285" w:after="285"/>
              <w:jc w:val="center"/>
              <w:rPr>
                <w:rFonts w:ascii="Roboto" w:hAnsi="Roboto"/>
                <w:bCs w:val="false"/>
                <w:iCs w:val="false"/>
                <w:szCs w:val="24"/>
              </w:rPr>
            </w:pPr>
            <w:ins w:id="623" w:author="Autor desconocido" w:date="2020-12-11T00:43:44Z">
              <w:r>
                <w:rPr>
                  <w:rFonts w:ascii="Roboto" w:hAnsi="Roboto"/>
                  <w:bCs w:val="false"/>
                  <w:iCs w:val="false"/>
                  <w:szCs w:val="24"/>
                </w:rPr>
                <w:t>30%</w:t>
              </w:r>
            </w:ins>
          </w:p>
        </w:tc>
        <w:tc>
          <w:tcPr>
            <w:tcW w:w="3213" w:type="dxa"/>
            <w:tcBorders>
              <w:left w:val="single" w:sz="2" w:space="0" w:color="000000"/>
              <w:bottom w:val="single" w:sz="2" w:space="0" w:color="000000"/>
              <w:right w:val="single" w:sz="2" w:space="0" w:color="000000"/>
            </w:tcBorders>
          </w:tcPr>
          <w:p>
            <w:pPr>
              <w:pStyle w:val="Contenidodelatabla"/>
              <w:widowControl w:val="false"/>
              <w:bidi w:val="0"/>
              <w:spacing w:before="285" w:after="285"/>
              <w:jc w:val="center"/>
              <w:rPr>
                <w:rFonts w:ascii="Roboto" w:hAnsi="Roboto"/>
                <w:bCs w:val="false"/>
                <w:iCs w:val="false"/>
                <w:szCs w:val="24"/>
              </w:rPr>
            </w:pPr>
            <w:ins w:id="624" w:author="Autor desconocido" w:date="2020-12-11T00:43:44Z">
              <w:r>
                <w:rPr>
                  <w:rFonts w:ascii="Roboto" w:hAnsi="Roboto"/>
                  <w:bCs w:val="false"/>
                  <w:iCs w:val="false"/>
                  <w:szCs w:val="24"/>
                </w:rPr>
                <w:t>1 semana</w:t>
              </w:r>
            </w:ins>
          </w:p>
        </w:tc>
      </w:tr>
      <w:tr>
        <w:trPr/>
        <w:tc>
          <w:tcPr>
            <w:tcW w:w="3212" w:type="dxa"/>
            <w:tcBorders>
              <w:left w:val="single" w:sz="2" w:space="0" w:color="000000"/>
              <w:bottom w:val="single" w:sz="2" w:space="0" w:color="000000"/>
            </w:tcBorders>
          </w:tcPr>
          <w:p>
            <w:pPr>
              <w:pStyle w:val="Contenidodelatabla"/>
              <w:widowControl w:val="false"/>
              <w:bidi w:val="0"/>
              <w:spacing w:before="285" w:after="285"/>
              <w:jc w:val="left"/>
              <w:rPr>
                <w:rFonts w:ascii="Roboto" w:hAnsi="Roboto"/>
                <w:bCs w:val="false"/>
                <w:iCs w:val="false"/>
                <w:szCs w:val="24"/>
              </w:rPr>
            </w:pPr>
            <w:ins w:id="625" w:author="Autor desconocido" w:date="2020-12-11T00:43:44Z">
              <w:r>
                <w:rPr>
                  <w:rFonts w:ascii="Roboto" w:hAnsi="Roboto"/>
                  <w:bCs w:val="false"/>
                  <w:iCs w:val="false"/>
                  <w:szCs w:val="24"/>
                </w:rPr>
                <w:t>Cambios no esperados.</w:t>
              </w:r>
            </w:ins>
          </w:p>
        </w:tc>
        <w:tc>
          <w:tcPr>
            <w:tcW w:w="3213" w:type="dxa"/>
            <w:tcBorders>
              <w:left w:val="single" w:sz="2" w:space="0" w:color="000000"/>
              <w:bottom w:val="single" w:sz="2" w:space="0" w:color="000000"/>
            </w:tcBorders>
          </w:tcPr>
          <w:p>
            <w:pPr>
              <w:pStyle w:val="Contenidodelatabla"/>
              <w:widowControl w:val="false"/>
              <w:bidi w:val="0"/>
              <w:spacing w:before="285" w:after="285"/>
              <w:jc w:val="center"/>
              <w:rPr>
                <w:rFonts w:ascii="Roboto" w:hAnsi="Roboto"/>
                <w:bCs w:val="false"/>
                <w:iCs w:val="false"/>
                <w:szCs w:val="24"/>
              </w:rPr>
            </w:pPr>
            <w:ins w:id="626" w:author="Autor desconocido" w:date="2020-12-11T00:43:44Z">
              <w:r>
                <w:rPr>
                  <w:rFonts w:ascii="Roboto" w:hAnsi="Roboto"/>
                  <w:bCs w:val="false"/>
                  <w:iCs w:val="false"/>
                  <w:szCs w:val="24"/>
                </w:rPr>
                <w:t>60%</w:t>
              </w:r>
            </w:ins>
          </w:p>
        </w:tc>
        <w:tc>
          <w:tcPr>
            <w:tcW w:w="3213" w:type="dxa"/>
            <w:tcBorders>
              <w:left w:val="single" w:sz="2" w:space="0" w:color="000000"/>
              <w:bottom w:val="single" w:sz="2" w:space="0" w:color="000000"/>
              <w:right w:val="single" w:sz="2" w:space="0" w:color="000000"/>
            </w:tcBorders>
          </w:tcPr>
          <w:p>
            <w:pPr>
              <w:pStyle w:val="Contenidodelatabla"/>
              <w:widowControl w:val="false"/>
              <w:bidi w:val="0"/>
              <w:spacing w:before="285" w:after="285"/>
              <w:jc w:val="center"/>
              <w:rPr>
                <w:rFonts w:ascii="Roboto" w:hAnsi="Roboto"/>
                <w:bCs w:val="false"/>
                <w:iCs w:val="false"/>
                <w:szCs w:val="24"/>
              </w:rPr>
            </w:pPr>
            <w:ins w:id="627" w:author="Autor desconocido" w:date="2020-12-11T00:43:44Z">
              <w:r>
                <w:rPr>
                  <w:rFonts w:ascii="Roboto" w:hAnsi="Roboto"/>
                  <w:bCs w:val="false"/>
                  <w:iCs w:val="false"/>
                  <w:szCs w:val="24"/>
                </w:rPr>
                <w:t>2 semanas</w:t>
              </w:r>
            </w:ins>
          </w:p>
        </w:tc>
      </w:tr>
      <w:tr>
        <w:trPr/>
        <w:tc>
          <w:tcPr>
            <w:tcW w:w="3212" w:type="dxa"/>
            <w:tcBorders>
              <w:left w:val="single" w:sz="2" w:space="0" w:color="000000"/>
              <w:bottom w:val="single" w:sz="2" w:space="0" w:color="000000"/>
            </w:tcBorders>
          </w:tcPr>
          <w:p>
            <w:pPr>
              <w:pStyle w:val="Contenidodelatabla"/>
              <w:widowControl w:val="false"/>
              <w:bidi w:val="0"/>
              <w:spacing w:before="285" w:after="285"/>
              <w:jc w:val="left"/>
              <w:rPr>
                <w:rFonts w:ascii="Roboto" w:hAnsi="Roboto"/>
                <w:bCs w:val="false"/>
                <w:iCs w:val="false"/>
                <w:szCs w:val="24"/>
              </w:rPr>
            </w:pPr>
            <w:ins w:id="628" w:author="Autor desconocido" w:date="2020-12-11T00:43:44Z">
              <w:r>
                <w:rPr>
                  <w:rFonts w:ascii="Roboto" w:hAnsi="Roboto"/>
                  <w:bCs w:val="false"/>
                  <w:iCs w:val="false"/>
                  <w:szCs w:val="24"/>
                </w:rPr>
                <w:t>Añadir una característica.</w:t>
              </w:r>
            </w:ins>
          </w:p>
        </w:tc>
        <w:tc>
          <w:tcPr>
            <w:tcW w:w="3213" w:type="dxa"/>
            <w:tcBorders>
              <w:left w:val="single" w:sz="2" w:space="0" w:color="000000"/>
              <w:bottom w:val="single" w:sz="2" w:space="0" w:color="000000"/>
            </w:tcBorders>
          </w:tcPr>
          <w:p>
            <w:pPr>
              <w:pStyle w:val="Contenidodelatabla"/>
              <w:widowControl w:val="false"/>
              <w:bidi w:val="0"/>
              <w:spacing w:before="285" w:after="285"/>
              <w:jc w:val="center"/>
              <w:rPr>
                <w:rFonts w:ascii="Roboto" w:hAnsi="Roboto"/>
                <w:bCs w:val="false"/>
                <w:iCs w:val="false"/>
                <w:szCs w:val="24"/>
              </w:rPr>
            </w:pPr>
            <w:ins w:id="629" w:author="Autor desconocido" w:date="2020-12-11T00:43:44Z">
              <w:r>
                <w:rPr>
                  <w:rFonts w:ascii="Roboto" w:hAnsi="Roboto"/>
                  <w:bCs w:val="false"/>
                  <w:iCs w:val="false"/>
                  <w:szCs w:val="24"/>
                </w:rPr>
                <w:t>30%</w:t>
              </w:r>
            </w:ins>
          </w:p>
        </w:tc>
        <w:tc>
          <w:tcPr>
            <w:tcW w:w="3213" w:type="dxa"/>
            <w:tcBorders>
              <w:left w:val="single" w:sz="2" w:space="0" w:color="000000"/>
              <w:bottom w:val="single" w:sz="2" w:space="0" w:color="000000"/>
              <w:right w:val="single" w:sz="2" w:space="0" w:color="000000"/>
            </w:tcBorders>
          </w:tcPr>
          <w:p>
            <w:pPr>
              <w:pStyle w:val="Contenidodelatabla"/>
              <w:widowControl w:val="false"/>
              <w:bidi w:val="0"/>
              <w:spacing w:before="285" w:after="285"/>
              <w:jc w:val="center"/>
              <w:rPr>
                <w:rFonts w:ascii="Roboto" w:hAnsi="Roboto"/>
                <w:bCs w:val="false"/>
                <w:iCs w:val="false"/>
                <w:szCs w:val="24"/>
              </w:rPr>
            </w:pPr>
            <w:ins w:id="630" w:author="Autor desconocido" w:date="2020-12-11T00:43:44Z">
              <w:r>
                <w:rPr>
                  <w:rFonts w:ascii="Roboto" w:hAnsi="Roboto"/>
                  <w:bCs w:val="false"/>
                  <w:iCs w:val="false"/>
                  <w:szCs w:val="24"/>
                </w:rPr>
                <w:t>1 semana</w:t>
              </w:r>
            </w:ins>
          </w:p>
        </w:tc>
      </w:tr>
      <w:tr>
        <w:trPr/>
        <w:tc>
          <w:tcPr>
            <w:tcW w:w="3212" w:type="dxa"/>
            <w:tcBorders>
              <w:left w:val="single" w:sz="2" w:space="0" w:color="000000"/>
              <w:bottom w:val="single" w:sz="2" w:space="0" w:color="000000"/>
            </w:tcBorders>
          </w:tcPr>
          <w:p>
            <w:pPr>
              <w:pStyle w:val="Contenidodelatabla"/>
              <w:widowControl w:val="false"/>
              <w:bidi w:val="0"/>
              <w:spacing w:before="285" w:after="285"/>
              <w:jc w:val="left"/>
              <w:rPr>
                <w:rFonts w:ascii="Roboto" w:hAnsi="Roboto"/>
                <w:bCs w:val="false"/>
                <w:iCs w:val="false"/>
                <w:szCs w:val="24"/>
              </w:rPr>
            </w:pPr>
            <w:ins w:id="631" w:author="Autor desconocido" w:date="2020-12-11T00:43:44Z">
              <w:r>
                <w:rPr>
                  <w:rFonts w:ascii="Roboto" w:hAnsi="Roboto"/>
                  <w:bCs w:val="false"/>
                  <w:iCs w:val="false"/>
                  <w:szCs w:val="24"/>
                </w:rPr>
                <w:t>Diseño inadecuado.</w:t>
              </w:r>
            </w:ins>
          </w:p>
        </w:tc>
        <w:tc>
          <w:tcPr>
            <w:tcW w:w="3213" w:type="dxa"/>
            <w:tcBorders>
              <w:left w:val="single" w:sz="2" w:space="0" w:color="000000"/>
              <w:bottom w:val="single" w:sz="2" w:space="0" w:color="000000"/>
            </w:tcBorders>
          </w:tcPr>
          <w:p>
            <w:pPr>
              <w:pStyle w:val="Contenidodelatabla"/>
              <w:widowControl w:val="false"/>
              <w:bidi w:val="0"/>
              <w:spacing w:before="285" w:after="285"/>
              <w:jc w:val="center"/>
              <w:rPr>
                <w:rFonts w:ascii="Roboto" w:hAnsi="Roboto"/>
                <w:bCs w:val="false"/>
                <w:iCs w:val="false"/>
                <w:szCs w:val="24"/>
              </w:rPr>
            </w:pPr>
            <w:ins w:id="632" w:author="Autor desconocido" w:date="2020-12-11T00:43:44Z">
              <w:r>
                <w:rPr>
                  <w:rFonts w:ascii="Roboto" w:hAnsi="Roboto"/>
                  <w:bCs w:val="false"/>
                  <w:iCs w:val="false"/>
                  <w:szCs w:val="24"/>
                </w:rPr>
                <w:t>20%</w:t>
              </w:r>
            </w:ins>
          </w:p>
        </w:tc>
        <w:tc>
          <w:tcPr>
            <w:tcW w:w="3213" w:type="dxa"/>
            <w:tcBorders>
              <w:left w:val="single" w:sz="2" w:space="0" w:color="000000"/>
              <w:bottom w:val="single" w:sz="2" w:space="0" w:color="000000"/>
              <w:right w:val="single" w:sz="2" w:space="0" w:color="000000"/>
            </w:tcBorders>
          </w:tcPr>
          <w:p>
            <w:pPr>
              <w:pStyle w:val="Contenidodelatabla"/>
              <w:widowControl w:val="false"/>
              <w:bidi w:val="0"/>
              <w:spacing w:before="285" w:after="285"/>
              <w:jc w:val="center"/>
              <w:rPr>
                <w:rFonts w:ascii="Roboto" w:hAnsi="Roboto"/>
                <w:bCs w:val="false"/>
                <w:iCs w:val="false"/>
                <w:szCs w:val="24"/>
              </w:rPr>
            </w:pPr>
            <w:ins w:id="633" w:author="Autor desconocido" w:date="2020-12-11T00:43:44Z">
              <w:r>
                <w:rPr>
                  <w:rFonts w:ascii="Roboto" w:hAnsi="Roboto"/>
                  <w:bCs w:val="false"/>
                  <w:iCs w:val="false"/>
                  <w:szCs w:val="24"/>
                </w:rPr>
                <w:t>4 semanas</w:t>
              </w:r>
            </w:ins>
          </w:p>
        </w:tc>
      </w:tr>
    </w:tbl>
    <w:p>
      <w:pPr>
        <w:pStyle w:val="Normal"/>
        <w:bidi w:val="0"/>
        <w:spacing w:before="114" w:after="114"/>
        <w:rPr>
          <w:rFonts w:ascii="Roboto" w:hAnsi="Roboto"/>
          <w:ins w:id="635" w:author="Autor desconocido" w:date="2020-12-11T00:43:44Z"/>
          <w:sz w:val="24"/>
          <w:szCs w:val="24"/>
          <w:u w:val="none"/>
        </w:rPr>
      </w:pPr>
      <w:ins w:id="634" w:author="Autor desconocido" w:date="2020-12-11T00:43:44Z">
        <w:r>
          <w:rPr>
            <w:rFonts w:ascii="Roboto" w:hAnsi="Roboto"/>
            <w:sz w:val="24"/>
            <w:szCs w:val="24"/>
            <w:u w:val="none"/>
          </w:rPr>
        </w:r>
      </w:ins>
    </w:p>
    <w:p>
      <w:pPr>
        <w:pStyle w:val="Normal"/>
        <w:bidi w:val="0"/>
        <w:spacing w:before="114" w:after="114"/>
        <w:rPr>
          <w:rFonts w:ascii="Roboto" w:hAnsi="Roboto"/>
          <w:sz w:val="24"/>
          <w:szCs w:val="24"/>
          <w:u w:val="none"/>
        </w:rPr>
      </w:pPr>
      <w:r>
        <w:rPr>
          <w:rFonts w:ascii="Roboto" w:hAnsi="Roboto"/>
          <w:sz w:val="24"/>
          <w:szCs w:val="24"/>
          <w:u w:val="none"/>
          <w:rPrChange w:id="0" w:author="Autor desconocido" w:date="2020-12-11T01:30:31Z"/>
        </w:rPr>
        <w:rPrChange w:id="0" w:author="Autor desconocido" w:date="2020-12-11T01:30:31Z"/>
      </w:r>
    </w:p>
    <w:p>
      <w:pPr>
        <w:pStyle w:val="Ttulo1"/>
        <w:bidi w:val="0"/>
        <w:rPr>
          <w:rFonts w:ascii="Roboto" w:hAnsi="Roboto"/>
        </w:rPr>
      </w:pPr>
      <w:bookmarkStart w:id="9" w:name="__RefHeading___Toc549_228099368"/>
      <w:bookmarkEnd w:id="9"/>
      <w:r>
        <w:rPr>
          <w:rFonts w:ascii="Roboto" w:hAnsi="Roboto"/>
          <w:rPrChange w:id="0" w:author="Autor desconocido" w:date="2020-12-11T01:30:31Z"/>
        </w:rPr>
        <w:t>3. ANÁLISIS DE LA SOLUCIÓN</w:t>
      </w:r>
      <w:ins w:id="638" w:author="Autor desconocido" w:date="2020-12-10T23:17:44Z">
        <w:r>
          <w:rPr>
            <w:rFonts w:ascii="Roboto" w:hAnsi="Roboto"/>
          </w:rPr>
          <w:t>.</w:t>
        </w:r>
      </w:ins>
      <w:r>
        <w:rPr>
          <w:rFonts w:ascii="Roboto" w:hAnsi="Roboto"/>
          <w:rPrChange w:id="0" w:author="Autor desconocido" w:date="2020-12-11T01:30:31Z"/>
        </w:rPr>
        <w:tab/>
        <w:rPrChange w:id="0" w:author="Autor desconocido" w:date="2020-12-11T01:30:31Z"/>
      </w:r>
    </w:p>
    <w:p>
      <w:pPr>
        <w:pStyle w:val="Ttulo3"/>
        <w:bidi w:val="0"/>
        <w:rPr>
          <w:rFonts w:ascii="Roboto" w:hAnsi="Roboto"/>
        </w:rPr>
      </w:pPr>
      <w:ins w:id="640" w:author="Autor desconocido" w:date="2020-12-10T23:21:56Z">
        <w:bookmarkStart w:id="10" w:name="__RefHeading___Toc551_228099368"/>
        <w:bookmarkEnd w:id="10"/>
        <w:r>
          <w:rPr>
            <w:rFonts w:ascii="Roboto" w:hAnsi="Roboto"/>
          </w:rPr>
          <w:t xml:space="preserve">3.1 </w:t>
        </w:r>
      </w:ins>
      <w:r>
        <w:rPr>
          <w:rFonts w:ascii="Roboto" w:hAnsi="Roboto"/>
          <w:rPrChange w:id="0" w:author="Autor desconocido" w:date="2020-12-11T01:30:31Z"/>
        </w:rPr>
        <w:t>Análisis de la solución (requisitos, mapa de historia de usuario…)</w:t>
      </w:r>
      <w:ins w:id="642" w:author="Autor desconocido" w:date="2020-12-10T23:17:36Z">
        <w:r>
          <w:rPr>
            <w:rFonts w:ascii="Roboto" w:hAnsi="Roboto"/>
          </w:rPr>
          <w:t>.</w:t>
          <w:rPrChange w:id="0" w:author="Autor desconocido" w:date="2020-12-11T01:30:31Z"/>
        </w:r>
      </w:ins>
    </w:p>
    <w:p>
      <w:pPr>
        <w:pStyle w:val="Cuerpodetexto"/>
        <w:bidi w:val="0"/>
        <w:rPr>
          <w:rFonts w:ascii="Roboto" w:hAnsi="Roboto"/>
        </w:rPr>
      </w:pPr>
      <w:r>
        <w:rPr>
          <w:rFonts w:ascii="Roboto" w:hAnsi="Roboto"/>
          <w:rPrChange w:id="0" w:author="Autor desconocido" w:date="2020-12-11T01:30:31Z"/>
        </w:rPr>
      </w:r>
    </w:p>
    <w:p>
      <w:pPr>
        <w:pStyle w:val="Normal"/>
        <w:bidi w:val="0"/>
        <w:jc w:val="both"/>
        <w:rPr>
          <w:rFonts w:ascii="Roboto" w:hAnsi="Roboto"/>
        </w:rPr>
      </w:pPr>
      <w:r>
        <w:rPr>
          <w:rFonts w:ascii="Roboto" w:hAnsi="Roboto"/>
          <w:rPrChange w:id="0" w:author="Autor desconocido" w:date="2020-12-11T01:30:31Z"/>
        </w:rPr>
        <w:t>Requisitos funcionales:</w:t>
      </w:r>
    </w:p>
    <w:p>
      <w:pPr>
        <w:pStyle w:val="Normal"/>
        <w:bidi w:val="0"/>
        <w:jc w:val="both"/>
        <w:rPr>
          <w:rFonts w:ascii="Roboto" w:hAnsi="Roboto"/>
          <w:del w:id="646" w:author="Autor desconocido" w:date="2020-12-11T00:03:07Z"/>
        </w:rPr>
      </w:pPr>
      <w:r>
        <w:rPr>
          <w:rFonts w:ascii="Roboto" w:hAnsi="Roboto"/>
          <w:rPrChange w:id="0" w:author="Autor desconocido" w:date="2020-12-11T01:30:31Z"/>
        </w:rPr>
        <w:t>Un requisito funcional define una función del sistema de software o sus</w:t>
      </w:r>
    </w:p>
    <w:p>
      <w:pPr>
        <w:pStyle w:val="Normal"/>
        <w:bidi w:val="0"/>
        <w:jc w:val="both"/>
        <w:rPr>
          <w:rFonts w:ascii="Roboto" w:hAnsi="Roboto"/>
          <w:del w:id="652" w:author="Autor desconocido" w:date="2020-12-11T00:03:10Z"/>
        </w:rPr>
      </w:pPr>
      <w:ins w:id="647" w:author="Autor desconocido" w:date="2020-12-11T00:03:07Z">
        <w:r>
          <w:rPr>
            <w:rFonts w:ascii="Roboto" w:hAnsi="Roboto"/>
          </w:rPr>
          <w:t xml:space="preserve"> </w:t>
        </w:r>
      </w:ins>
      <w:r>
        <w:rPr>
          <w:rFonts w:ascii="Roboto" w:hAnsi="Roboto"/>
          <w:rPrChange w:id="0" w:author="Autor desconocido" w:date="2020-12-11T01:30:31Z"/>
        </w:rPr>
        <w:t>componentes. Una función</w:t>
      </w:r>
      <w:del w:id="649" w:author="Autor desconocido" w:date="2020-12-11T00:03:08Z">
        <w:r>
          <w:rPr>
            <w:rFonts w:ascii="Roboto" w:hAnsi="Roboto"/>
          </w:rPr>
          <w:delText xml:space="preserve"> </w:delText>
        </w:r>
      </w:del>
      <w:ins w:id="650" w:author="Autor desconocido" w:date="2020-12-11T00:03:09Z">
        <w:r>
          <w:rPr>
            <w:rFonts w:ascii="Roboto" w:hAnsi="Roboto"/>
          </w:rPr>
          <w:t xml:space="preserve"> </w:t>
        </w:r>
      </w:ins>
      <w:r>
        <w:rPr>
          <w:rFonts w:ascii="Roboto" w:hAnsi="Roboto"/>
          <w:rPrChange w:id="0" w:author="Autor desconocido" w:date="2020-12-11T01:30:31Z"/>
        </w:rPr>
        <w:t>es descrita como un conjunto de entradas,</w:t>
      </w:r>
    </w:p>
    <w:p>
      <w:pPr>
        <w:pStyle w:val="Normal"/>
        <w:bidi w:val="0"/>
        <w:jc w:val="both"/>
        <w:rPr>
          <w:rFonts w:ascii="Roboto" w:hAnsi="Roboto"/>
        </w:rPr>
      </w:pPr>
      <w:ins w:id="653" w:author="Autor desconocido" w:date="2020-12-11T00:03:10Z">
        <w:r>
          <w:rPr>
            <w:rFonts w:ascii="Roboto" w:hAnsi="Roboto"/>
          </w:rPr>
          <w:t xml:space="preserve"> </w:t>
        </w:r>
      </w:ins>
      <w:r>
        <w:rPr>
          <w:rFonts w:ascii="Roboto" w:hAnsi="Roboto"/>
          <w:rPrChange w:id="0" w:author="Autor desconocido" w:date="2020-12-11T01:30:31Z"/>
        </w:rPr>
        <w:t>comportamientos y salidas.</w:t>
      </w:r>
    </w:p>
    <w:p>
      <w:pPr>
        <w:pStyle w:val="Normal"/>
        <w:bidi w:val="0"/>
        <w:jc w:val="both"/>
        <w:rPr>
          <w:rFonts w:ascii="Roboto" w:hAnsi="Roboto"/>
        </w:rPr>
      </w:pPr>
      <w:r>
        <w:rPr>
          <w:rFonts w:ascii="Roboto" w:hAnsi="Roboto"/>
          <w:rPrChange w:id="0" w:author="Autor desconocido" w:date="2020-12-11T01:30:31Z"/>
        </w:rPr>
        <w:t>-RF1: El sistema debe permitir geolocalizar libros.</w:t>
      </w:r>
    </w:p>
    <w:p>
      <w:pPr>
        <w:pStyle w:val="Normal"/>
        <w:bidi w:val="0"/>
        <w:jc w:val="both"/>
        <w:rPr>
          <w:rFonts w:ascii="Roboto" w:hAnsi="Roboto"/>
          <w:del w:id="657" w:author="Autor desconocido" w:date="2020-12-11T00:03:12Z"/>
        </w:rPr>
      </w:pPr>
      <w:r>
        <w:rPr>
          <w:rFonts w:ascii="Roboto" w:hAnsi="Roboto"/>
          <w:rPrChange w:id="0" w:author="Autor desconocido" w:date="2020-12-11T01:30:31Z"/>
        </w:rPr>
        <w:t>-RF2: El sistema debe mostrar una línea de tiempo con los libros más populares</w:t>
      </w:r>
    </w:p>
    <w:p>
      <w:pPr>
        <w:pStyle w:val="Normal"/>
        <w:bidi w:val="0"/>
        <w:jc w:val="both"/>
        <w:rPr>
          <w:rFonts w:ascii="Roboto" w:hAnsi="Roboto"/>
        </w:rPr>
      </w:pPr>
      <w:ins w:id="658" w:author="Autor desconocido" w:date="2020-12-11T00:03:12Z">
        <w:r>
          <w:rPr>
            <w:rFonts w:ascii="Roboto" w:hAnsi="Roboto"/>
          </w:rPr>
          <w:t xml:space="preserve"> </w:t>
        </w:r>
      </w:ins>
      <w:r>
        <w:rPr>
          <w:rFonts w:ascii="Roboto" w:hAnsi="Roboto"/>
          <w:rPrChange w:id="0" w:author="Autor desconocido" w:date="2020-12-11T01:30:31Z"/>
        </w:rPr>
        <w:t>indicando su</w:t>
      </w:r>
      <w:del w:id="660" w:author="Autor desconocido" w:date="2020-12-11T00:03:13Z">
        <w:r>
          <w:rPr>
            <w:rFonts w:ascii="Roboto" w:hAnsi="Roboto"/>
          </w:rPr>
          <w:delText xml:space="preserve"> </w:delText>
        </w:r>
      </w:del>
      <w:ins w:id="661" w:author="Autor desconocido" w:date="2020-12-11T00:03:14Z">
        <w:r>
          <w:rPr>
            <w:rFonts w:ascii="Roboto" w:hAnsi="Roboto"/>
          </w:rPr>
          <w:t xml:space="preserve"> </w:t>
        </w:r>
      </w:ins>
      <w:r>
        <w:rPr>
          <w:rFonts w:ascii="Roboto" w:hAnsi="Roboto"/>
          <w:rPrChange w:id="0" w:author="Autor desconocido" w:date="2020-12-11T01:30:31Z"/>
        </w:rPr>
        <w:t>estado, puntuación, comentarios.</w:t>
      </w:r>
    </w:p>
    <w:p>
      <w:pPr>
        <w:pStyle w:val="Normal"/>
        <w:bidi w:val="0"/>
        <w:jc w:val="both"/>
        <w:rPr>
          <w:rFonts w:ascii="Roboto" w:hAnsi="Roboto"/>
          <w:del w:id="664" w:author="Autor desconocido" w:date="2020-12-11T00:03:15Z"/>
        </w:rPr>
      </w:pPr>
      <w:r>
        <w:rPr>
          <w:rFonts w:ascii="Roboto" w:hAnsi="Roboto"/>
          <w:rPrChange w:id="0" w:author="Autor desconocido" w:date="2020-12-11T01:30:31Z"/>
        </w:rPr>
        <w:t>-RF3: El sistema debe mostrar un listado de contactos donde podemos</w:t>
      </w:r>
    </w:p>
    <w:p>
      <w:pPr>
        <w:pStyle w:val="Normal"/>
        <w:bidi w:val="0"/>
        <w:jc w:val="both"/>
        <w:rPr>
          <w:rFonts w:ascii="Roboto" w:hAnsi="Roboto"/>
        </w:rPr>
      </w:pPr>
      <w:ins w:id="665" w:author="Autor desconocido" w:date="2020-12-11T00:03:15Z">
        <w:r>
          <w:rPr>
            <w:rFonts w:ascii="Roboto" w:hAnsi="Roboto"/>
          </w:rPr>
          <w:t xml:space="preserve"> </w:t>
        </w:r>
      </w:ins>
      <w:r>
        <w:rPr>
          <w:rFonts w:ascii="Roboto" w:hAnsi="Roboto"/>
          <w:rPrChange w:id="0" w:author="Autor desconocido" w:date="2020-12-11T01:30:31Z"/>
        </w:rPr>
        <w:t>seleccionar uno de ellos para quedar e intercambiar libros.</w:t>
      </w:r>
    </w:p>
    <w:p>
      <w:pPr>
        <w:pStyle w:val="Normal"/>
        <w:bidi w:val="0"/>
        <w:jc w:val="both"/>
        <w:rPr>
          <w:rFonts w:ascii="Roboto" w:hAnsi="Roboto"/>
          <w:del w:id="668" w:author="Autor desconocido" w:date="2020-12-11T00:03:16Z"/>
        </w:rPr>
      </w:pPr>
      <w:r>
        <w:rPr>
          <w:rFonts w:ascii="Roboto" w:hAnsi="Roboto"/>
          <w:rPrChange w:id="0" w:author="Autor desconocido" w:date="2020-12-11T01:30:31Z"/>
        </w:rPr>
        <w:t>-RF4: El sistema debe mostrar una línea de tiempo donde veremos el historial</w:t>
      </w:r>
    </w:p>
    <w:p>
      <w:pPr>
        <w:pStyle w:val="Normal"/>
        <w:bidi w:val="0"/>
        <w:jc w:val="both"/>
        <w:rPr>
          <w:rFonts w:ascii="Roboto" w:hAnsi="Roboto"/>
        </w:rPr>
      </w:pPr>
      <w:ins w:id="669" w:author="Autor desconocido" w:date="2020-12-11T00:03:16Z">
        <w:r>
          <w:rPr>
            <w:rFonts w:ascii="Roboto" w:hAnsi="Roboto"/>
          </w:rPr>
          <w:t xml:space="preserve"> </w:t>
        </w:r>
      </w:ins>
      <w:r>
        <w:rPr>
          <w:rFonts w:ascii="Roboto" w:hAnsi="Roboto"/>
          <w:rPrChange w:id="0" w:author="Autor desconocido" w:date="2020-12-11T01:30:31Z"/>
        </w:rPr>
        <w:t>de nuestras lecturas.</w:t>
      </w:r>
    </w:p>
    <w:p>
      <w:pPr>
        <w:pStyle w:val="Normal"/>
        <w:bidi w:val="0"/>
        <w:jc w:val="both"/>
        <w:rPr>
          <w:rFonts w:ascii="Roboto" w:hAnsi="Roboto"/>
          <w:del w:id="672" w:author="Autor desconocido" w:date="2020-12-11T00:03:17Z"/>
        </w:rPr>
      </w:pPr>
      <w:r>
        <w:rPr>
          <w:rFonts w:ascii="Roboto" w:hAnsi="Roboto"/>
          <w:rPrChange w:id="0" w:author="Autor desconocido" w:date="2020-12-11T01:30:31Z"/>
        </w:rPr>
        <w:t>-RF5: El sistema debe mostrar una zona de perfil público con el nombre,</w:t>
      </w:r>
    </w:p>
    <w:p>
      <w:pPr>
        <w:pStyle w:val="Normal"/>
        <w:bidi w:val="0"/>
        <w:jc w:val="both"/>
        <w:rPr>
          <w:rFonts w:ascii="Roboto" w:hAnsi="Roboto"/>
          <w:del w:id="675" w:author="Autor desconocido" w:date="2020-12-11T00:03:19Z"/>
        </w:rPr>
      </w:pPr>
      <w:ins w:id="673" w:author="Autor desconocido" w:date="2020-12-11T00:03:17Z">
        <w:r>
          <w:rPr>
            <w:rFonts w:ascii="Roboto" w:hAnsi="Roboto"/>
          </w:rPr>
          <w:t xml:space="preserve"> </w:t>
        </w:r>
      </w:ins>
      <w:r>
        <w:rPr>
          <w:rFonts w:ascii="Roboto" w:hAnsi="Roboto"/>
          <w:rPrChange w:id="0" w:author="Autor desconocido" w:date="2020-12-11T01:30:31Z"/>
        </w:rPr>
        <w:t>descripción del usuario, número de seguidores, fotografía de perfil, lecturas</w:t>
      </w:r>
    </w:p>
    <w:p>
      <w:pPr>
        <w:pStyle w:val="Normal"/>
        <w:bidi w:val="0"/>
        <w:jc w:val="both"/>
        <w:rPr>
          <w:rFonts w:ascii="Roboto" w:hAnsi="Roboto"/>
        </w:rPr>
      </w:pPr>
      <w:ins w:id="676" w:author="Autor desconocido" w:date="2020-12-11T00:03:19Z">
        <w:r>
          <w:rPr>
            <w:rFonts w:ascii="Roboto" w:hAnsi="Roboto"/>
          </w:rPr>
          <w:t xml:space="preserve"> </w:t>
        </w:r>
      </w:ins>
      <w:r>
        <w:rPr>
          <w:rFonts w:ascii="Roboto" w:hAnsi="Roboto"/>
          <w:rPrChange w:id="0" w:author="Autor desconocido" w:date="2020-12-11T01:30:31Z"/>
        </w:rPr>
        <w:t>recientes y un código QR.</w:t>
      </w:r>
    </w:p>
    <w:p>
      <w:pPr>
        <w:pStyle w:val="Normal"/>
        <w:bidi w:val="0"/>
        <w:jc w:val="both"/>
        <w:rPr>
          <w:rFonts w:ascii="Roboto" w:hAnsi="Roboto"/>
        </w:rPr>
      </w:pPr>
      <w:r>
        <w:rPr>
          <w:rFonts w:ascii="Roboto" w:hAnsi="Roboto"/>
          <w:rPrChange w:id="0" w:author="Autor desconocido" w:date="2020-12-11T01:30:31Z"/>
        </w:rPr>
        <w:t>-RF6: El sistema debe disponer de un buscador de libros.</w:t>
      </w:r>
    </w:p>
    <w:p>
      <w:pPr>
        <w:pStyle w:val="Normal"/>
        <w:bidi w:val="0"/>
        <w:jc w:val="both"/>
        <w:rPr>
          <w:rFonts w:ascii="Roboto" w:hAnsi="Roboto"/>
        </w:rPr>
      </w:pPr>
      <w:r>
        <w:rPr>
          <w:rFonts w:ascii="Roboto" w:hAnsi="Roboto"/>
          <w:rPrChange w:id="0" w:author="Autor desconocido" w:date="2020-12-11T01:30:31Z"/>
        </w:rPr>
        <w:t>-RF7: El sistema debe permitir reservar un libro.</w:t>
      </w:r>
    </w:p>
    <w:p>
      <w:pPr>
        <w:pStyle w:val="Normal"/>
        <w:bidi w:val="0"/>
        <w:jc w:val="both"/>
        <w:rPr>
          <w:rFonts w:ascii="Roboto" w:hAnsi="Roboto"/>
        </w:rPr>
      </w:pPr>
      <w:r>
        <w:rPr>
          <w:rFonts w:ascii="Roboto" w:hAnsi="Roboto"/>
          <w:rPrChange w:id="0" w:author="Autor desconocido" w:date="2020-12-11T01:30:31Z"/>
        </w:rPr>
        <w:t>-RF8: El sistema debe mostrar los datos de recogida de un libro</w:t>
      </w:r>
    </w:p>
    <w:p>
      <w:pPr>
        <w:pStyle w:val="Normal"/>
        <w:bidi w:val="0"/>
        <w:jc w:val="both"/>
        <w:rPr>
          <w:rFonts w:ascii="Roboto" w:hAnsi="Roboto"/>
        </w:rPr>
      </w:pPr>
      <w:r>
        <w:rPr>
          <w:rFonts w:ascii="Roboto" w:hAnsi="Roboto"/>
          <w:rPrChange w:id="0" w:author="Autor desconocido" w:date="2020-12-11T01:30:31Z"/>
        </w:rPr>
        <w:t>-RF9: El sistema debe mostrar un listado de usuarios de nuestra plataforma.</w:t>
      </w:r>
    </w:p>
    <w:p>
      <w:pPr>
        <w:pStyle w:val="Normal"/>
        <w:bidi w:val="0"/>
        <w:jc w:val="both"/>
        <w:rPr>
          <w:rFonts w:ascii="Roboto" w:hAnsi="Roboto"/>
          <w:del w:id="683" w:author="Autor desconocido" w:date="2020-12-11T00:03:20Z"/>
        </w:rPr>
      </w:pPr>
      <w:r>
        <w:rPr>
          <w:rFonts w:ascii="Roboto" w:hAnsi="Roboto"/>
          <w:rPrChange w:id="0" w:author="Autor desconocido" w:date="2020-12-11T01:30:31Z"/>
        </w:rPr>
        <w:t>-RF10: El sistema debe permitir intercambiar información con los otros</w:t>
      </w:r>
    </w:p>
    <w:p>
      <w:pPr>
        <w:pStyle w:val="Normal"/>
        <w:bidi w:val="0"/>
        <w:jc w:val="both"/>
        <w:rPr>
          <w:rFonts w:ascii="Roboto" w:hAnsi="Roboto"/>
        </w:rPr>
      </w:pPr>
      <w:ins w:id="684" w:author="Autor desconocido" w:date="2020-12-11T00:03:20Z">
        <w:r>
          <w:rPr>
            <w:rFonts w:ascii="Roboto" w:hAnsi="Roboto"/>
          </w:rPr>
          <w:t xml:space="preserve"> </w:t>
        </w:r>
      </w:ins>
      <w:r>
        <w:rPr>
          <w:rFonts w:ascii="Roboto" w:hAnsi="Roboto"/>
          <w:rPrChange w:id="0" w:author="Autor desconocido" w:date="2020-12-11T01:30:31Z"/>
        </w:rPr>
        <w:t>usuarios.</w:t>
      </w:r>
    </w:p>
    <w:p>
      <w:pPr>
        <w:pStyle w:val="Normal"/>
        <w:bidi w:val="0"/>
        <w:jc w:val="both"/>
        <w:rPr>
          <w:rFonts w:ascii="Roboto" w:hAnsi="Roboto"/>
        </w:rPr>
      </w:pPr>
      <w:r>
        <w:rPr>
          <w:rFonts w:ascii="Roboto" w:hAnsi="Roboto"/>
          <w:rPrChange w:id="0" w:author="Autor desconocido" w:date="2020-12-11T01:30:31Z"/>
        </w:rPr>
        <w:t>-RF11: El sistema debe permitir agregar usuarios.</w:t>
      </w:r>
    </w:p>
    <w:p>
      <w:pPr>
        <w:pStyle w:val="Normal"/>
        <w:bidi w:val="0"/>
        <w:jc w:val="both"/>
        <w:rPr>
          <w:rFonts w:ascii="Roboto" w:hAnsi="Roboto"/>
        </w:rPr>
      </w:pPr>
      <w:r>
        <w:rPr>
          <w:rFonts w:ascii="Roboto" w:hAnsi="Roboto"/>
          <w:rPrChange w:id="0" w:author="Autor desconocido" w:date="2020-12-11T01:30:31Z"/>
        </w:rPr>
        <w:t>-RF12: El sistema debe disponer de un sistema de creación de cuentas.</w:t>
      </w:r>
    </w:p>
    <w:p>
      <w:pPr>
        <w:pStyle w:val="Normal"/>
        <w:bidi w:val="0"/>
        <w:jc w:val="both"/>
        <w:rPr>
          <w:rFonts w:ascii="Roboto" w:hAnsi="Roboto"/>
        </w:rPr>
      </w:pPr>
      <w:r>
        <w:rPr>
          <w:rFonts w:ascii="Roboto" w:hAnsi="Roboto"/>
          <w:rPrChange w:id="0" w:author="Autor desconocido" w:date="2020-12-11T01:30:31Z"/>
        </w:rPr>
        <w:t>-RF13: El sistema debe permitir la identificación de un usuario.</w:t>
      </w:r>
    </w:p>
    <w:p>
      <w:pPr>
        <w:pStyle w:val="Normal"/>
        <w:bidi w:val="0"/>
        <w:jc w:val="both"/>
        <w:rPr>
          <w:rFonts w:ascii="Roboto" w:hAnsi="Roboto"/>
        </w:rPr>
      </w:pPr>
      <w:r>
        <w:rPr>
          <w:rFonts w:ascii="Roboto" w:hAnsi="Roboto"/>
          <w:rPrChange w:id="0" w:author="Autor desconocido" w:date="2020-12-11T01:30:31Z"/>
        </w:rPr>
        <w:t>-RF14: El sistema debe disponer de notificaciones en todo momento.</w:t>
      </w:r>
    </w:p>
    <w:p>
      <w:pPr>
        <w:pStyle w:val="Normal"/>
        <w:bidi w:val="0"/>
        <w:jc w:val="both"/>
        <w:rPr>
          <w:rFonts w:ascii="Roboto" w:hAnsi="Roboto"/>
        </w:rPr>
      </w:pPr>
      <w:r>
        <w:rPr>
          <w:rFonts w:ascii="Roboto" w:hAnsi="Roboto"/>
          <w:rPrChange w:id="0" w:author="Autor desconocido" w:date="2020-12-11T01:30:31Z"/>
        </w:rPr>
        <w:t>-RF15: El sistema debe permitir gestionar los libros subidos.</w:t>
      </w:r>
    </w:p>
    <w:p>
      <w:pPr>
        <w:pStyle w:val="Normal"/>
        <w:bidi w:val="0"/>
        <w:jc w:val="both"/>
        <w:rPr>
          <w:rFonts w:ascii="Roboto" w:hAnsi="Roboto"/>
        </w:rPr>
      </w:pPr>
      <w:r>
        <w:rPr>
          <w:rFonts w:ascii="Roboto" w:hAnsi="Roboto"/>
          <w:rPrChange w:id="0" w:author="Autor desconocido" w:date="2020-12-11T01:30:31Z"/>
        </w:rPr>
        <w:t>-RF16: El sistema debe permitir al usuario editar su perfil.</w:t>
      </w:r>
    </w:p>
    <w:p>
      <w:pPr>
        <w:pStyle w:val="Normal"/>
        <w:bidi w:val="0"/>
        <w:jc w:val="both"/>
        <w:rPr>
          <w:rFonts w:ascii="Roboto" w:hAnsi="Roboto"/>
        </w:rPr>
      </w:pPr>
      <w:r>
        <w:rPr>
          <w:rFonts w:ascii="Roboto" w:hAnsi="Roboto"/>
          <w:rPrChange w:id="0" w:author="Autor desconocido" w:date="2020-12-11T01:30:31Z"/>
        </w:rPr>
        <w:t>-RF17: El sistema debe estar securizado.</w:t>
      </w:r>
    </w:p>
    <w:p>
      <w:pPr>
        <w:pStyle w:val="Normal"/>
        <w:bidi w:val="0"/>
        <w:jc w:val="both"/>
        <w:rPr>
          <w:rFonts w:ascii="Roboto" w:hAnsi="Roboto"/>
        </w:rPr>
      </w:pPr>
      <w:r>
        <w:rPr>
          <w:rFonts w:ascii="Roboto" w:hAnsi="Roboto"/>
          <w:rPrChange w:id="0" w:author="Autor desconocido" w:date="2020-12-11T01:30:31Z"/>
        </w:rPr>
        <w:t>-RF18: El sistema debe ser testeable.</w:t>
      </w:r>
    </w:p>
    <w:p>
      <w:pPr>
        <w:pStyle w:val="Normal"/>
        <w:bidi w:val="0"/>
        <w:jc w:val="both"/>
        <w:rPr>
          <w:rFonts w:ascii="Roboto" w:hAnsi="Roboto"/>
        </w:rPr>
      </w:pPr>
      <w:r>
        <w:rPr>
          <w:rFonts w:ascii="Roboto" w:hAnsi="Roboto"/>
          <w:rPrChange w:id="0" w:author="Autor desconocido" w:date="2020-12-11T01:30:31Z"/>
        </w:rPr>
      </w:r>
    </w:p>
    <w:p>
      <w:pPr>
        <w:pStyle w:val="Normal"/>
        <w:bidi w:val="0"/>
        <w:jc w:val="both"/>
        <w:rPr>
          <w:rFonts w:ascii="Roboto" w:hAnsi="Roboto"/>
        </w:rPr>
      </w:pPr>
      <w:r>
        <w:rPr>
          <w:rFonts w:ascii="Roboto" w:hAnsi="Roboto"/>
          <w:rPrChange w:id="0" w:author="Autor desconocido" w:date="2020-12-11T01:30:31Z"/>
        </w:rPr>
        <w:t>Requisitos no funcionales:</w:t>
      </w:r>
    </w:p>
    <w:p>
      <w:pPr>
        <w:pStyle w:val="Normal"/>
        <w:bidi w:val="0"/>
        <w:jc w:val="both"/>
        <w:rPr>
          <w:rFonts w:ascii="Roboto" w:hAnsi="Roboto"/>
          <w:del w:id="697" w:author="Autor desconocido" w:date="2020-12-11T00:03:25Z"/>
        </w:rPr>
      </w:pPr>
      <w:r>
        <w:rPr>
          <w:rFonts w:ascii="Roboto" w:hAnsi="Roboto"/>
          <w:rPrChange w:id="0" w:author="Autor desconocido" w:date="2020-12-11T01:30:31Z"/>
        </w:rPr>
        <w:t>Un requisito no funcional o atributo de calidad es, en la ingeniería de sistemas</w:t>
      </w:r>
    </w:p>
    <w:p>
      <w:pPr>
        <w:pStyle w:val="Normal"/>
        <w:bidi w:val="0"/>
        <w:jc w:val="both"/>
        <w:rPr>
          <w:rFonts w:ascii="Roboto" w:hAnsi="Roboto"/>
          <w:del w:id="700" w:author="Autor desconocido" w:date="2020-12-11T00:03:26Z"/>
        </w:rPr>
      </w:pPr>
      <w:ins w:id="698" w:author="Autor desconocido" w:date="2020-12-11T00:03:25Z">
        <w:r>
          <w:rPr>
            <w:rFonts w:ascii="Roboto" w:hAnsi="Roboto"/>
          </w:rPr>
          <w:t xml:space="preserve"> </w:t>
        </w:r>
      </w:ins>
      <w:r>
        <w:rPr>
          <w:rFonts w:ascii="Roboto" w:hAnsi="Roboto"/>
          <w:rPrChange w:id="0" w:author="Autor desconocido" w:date="2020-12-11T01:30:31Z"/>
        </w:rPr>
        <w:t>y la ingeniería de software, un requisito que sabe bien y especifica criterios que</w:t>
      </w:r>
    </w:p>
    <w:p>
      <w:pPr>
        <w:pStyle w:val="Normal"/>
        <w:bidi w:val="0"/>
        <w:jc w:val="both"/>
        <w:rPr>
          <w:rFonts w:ascii="Roboto" w:hAnsi="Roboto"/>
          <w:del w:id="703" w:author="Autor desconocido" w:date="2020-12-11T00:03:27Z"/>
        </w:rPr>
      </w:pPr>
      <w:ins w:id="701" w:author="Autor desconocido" w:date="2020-12-11T00:03:26Z">
        <w:r>
          <w:rPr>
            <w:rFonts w:ascii="Roboto" w:hAnsi="Roboto"/>
          </w:rPr>
          <w:t xml:space="preserve"> </w:t>
        </w:r>
      </w:ins>
      <w:r>
        <w:rPr>
          <w:rFonts w:ascii="Roboto" w:hAnsi="Roboto"/>
          <w:rPrChange w:id="0" w:author="Autor desconocido" w:date="2020-12-11T01:30:31Z"/>
        </w:rPr>
        <w:t>pueden usarse para juzgar la operación de un sistema en lugar de sus</w:t>
      </w:r>
    </w:p>
    <w:p>
      <w:pPr>
        <w:pStyle w:val="Normal"/>
        <w:bidi w:val="0"/>
        <w:jc w:val="both"/>
        <w:rPr>
          <w:rFonts w:ascii="Roboto" w:hAnsi="Roboto"/>
          <w:del w:id="706" w:author="Autor desconocido" w:date="2020-12-11T00:03:27Z"/>
        </w:rPr>
      </w:pPr>
      <w:ins w:id="704" w:author="Autor desconocido" w:date="2020-12-11T00:03:27Z">
        <w:r>
          <w:rPr>
            <w:rFonts w:ascii="Roboto" w:hAnsi="Roboto"/>
          </w:rPr>
          <w:t xml:space="preserve"> </w:t>
        </w:r>
      </w:ins>
      <w:r>
        <w:rPr>
          <w:rFonts w:ascii="Roboto" w:hAnsi="Roboto"/>
          <w:rPrChange w:id="0" w:author="Autor desconocido" w:date="2020-12-11T01:30:31Z"/>
        </w:rPr>
        <w:t>comportamientos específicos, ya que estos corresponden a los requisitos</w:t>
      </w:r>
    </w:p>
    <w:p>
      <w:pPr>
        <w:pStyle w:val="Normal"/>
        <w:bidi w:val="0"/>
        <w:jc w:val="both"/>
        <w:rPr>
          <w:rFonts w:ascii="Roboto" w:hAnsi="Roboto"/>
        </w:rPr>
      </w:pPr>
      <w:ins w:id="707" w:author="Autor desconocido" w:date="2020-12-11T00:03:27Z">
        <w:r>
          <w:rPr>
            <w:rFonts w:ascii="Roboto" w:hAnsi="Roboto"/>
          </w:rPr>
          <w:t xml:space="preserve"> </w:t>
        </w:r>
      </w:ins>
      <w:r>
        <w:rPr>
          <w:rFonts w:ascii="Roboto" w:hAnsi="Roboto"/>
          <w:rPrChange w:id="0" w:author="Autor desconocido" w:date="2020-12-11T01:30:31Z"/>
        </w:rPr>
        <w:t>funcionales.</w:t>
      </w:r>
    </w:p>
    <w:p>
      <w:pPr>
        <w:pStyle w:val="Normal"/>
        <w:bidi w:val="0"/>
        <w:jc w:val="both"/>
        <w:rPr>
          <w:rFonts w:ascii="Roboto" w:hAnsi="Roboto"/>
        </w:rPr>
      </w:pPr>
      <w:r>
        <w:rPr>
          <w:rFonts w:ascii="Roboto" w:hAnsi="Roboto"/>
          <w:rPrChange w:id="0" w:author="Autor desconocido" w:date="2020-12-11T01:30:31Z"/>
        </w:rPr>
      </w:r>
    </w:p>
    <w:p>
      <w:pPr>
        <w:pStyle w:val="Normal"/>
        <w:bidi w:val="0"/>
        <w:jc w:val="both"/>
        <w:rPr>
          <w:rFonts w:ascii="Roboto" w:hAnsi="Roboto"/>
        </w:rPr>
      </w:pPr>
      <w:r>
        <w:rPr>
          <w:rFonts w:ascii="Roboto" w:hAnsi="Roboto"/>
          <w:rPrChange w:id="0" w:author="Autor desconocido" w:date="2020-12-11T01:30:31Z"/>
        </w:rPr>
        <w:t>-RNF1: El sistema debe cumplir los patrones de diseño Material.</w:t>
      </w:r>
    </w:p>
    <w:p>
      <w:pPr>
        <w:pStyle w:val="Normal"/>
        <w:bidi w:val="0"/>
        <w:jc w:val="both"/>
        <w:rPr>
          <w:rFonts w:ascii="Roboto" w:hAnsi="Roboto"/>
        </w:rPr>
      </w:pPr>
      <w:r>
        <w:rPr>
          <w:rFonts w:ascii="Roboto" w:hAnsi="Roboto"/>
          <w:rPrChange w:id="0" w:author="Autor desconocido" w:date="2020-12-11T01:30:31Z"/>
        </w:rPr>
        <w:t>-RNF2: El sistema debe cumplir los patrones de diseño iOS.</w:t>
      </w:r>
    </w:p>
    <w:p>
      <w:pPr>
        <w:pStyle w:val="Normal"/>
        <w:bidi w:val="0"/>
        <w:jc w:val="both"/>
        <w:rPr>
          <w:rFonts w:ascii="Roboto" w:hAnsi="Roboto"/>
        </w:rPr>
      </w:pPr>
      <w:r>
        <w:rPr>
          <w:rFonts w:ascii="Roboto" w:hAnsi="Roboto"/>
          <w:rPrChange w:id="0" w:author="Autor desconocido" w:date="2020-12-11T01:30:31Z"/>
        </w:rPr>
        <w:t>-RNF3: El sistema debe ser usable.</w:t>
      </w:r>
    </w:p>
    <w:p>
      <w:pPr>
        <w:pStyle w:val="Normal"/>
        <w:bidi w:val="0"/>
        <w:jc w:val="both"/>
        <w:rPr>
          <w:rFonts w:ascii="Roboto" w:hAnsi="Roboto"/>
        </w:rPr>
      </w:pPr>
      <w:r>
        <w:rPr>
          <w:rFonts w:ascii="Roboto" w:hAnsi="Roboto"/>
          <w:rPrChange w:id="0" w:author="Autor desconocido" w:date="2020-12-11T01:30:31Z"/>
        </w:rPr>
        <w:t>-RNF4: El sistema debe asegurar una correcta experiencia de uso.</w:t>
      </w:r>
    </w:p>
    <w:p>
      <w:pPr>
        <w:pStyle w:val="Normal"/>
        <w:bidi w:val="0"/>
        <w:jc w:val="both"/>
        <w:rPr>
          <w:rFonts w:ascii="Roboto" w:hAnsi="Roboto"/>
          <w:del w:id="715" w:author="Autor desconocido" w:date="2020-12-11T00:03:31Z"/>
        </w:rPr>
      </w:pPr>
      <w:r>
        <w:rPr>
          <w:rFonts w:ascii="Roboto" w:hAnsi="Roboto"/>
          <w:rPrChange w:id="0" w:author="Autor desconocido" w:date="2020-12-11T01:30:31Z"/>
        </w:rPr>
        <w:t>-RNF5: Los datos del sistema se almacenarán remotamente en una base de</w:t>
      </w:r>
    </w:p>
    <w:p>
      <w:pPr>
        <w:pStyle w:val="Normal"/>
        <w:bidi w:val="0"/>
        <w:jc w:val="both"/>
        <w:rPr>
          <w:rFonts w:ascii="Roboto" w:hAnsi="Roboto"/>
        </w:rPr>
      </w:pPr>
      <w:ins w:id="716" w:author="Autor desconocido" w:date="2020-12-11T00:03:31Z">
        <w:r>
          <w:rPr>
            <w:rFonts w:ascii="Roboto" w:hAnsi="Roboto"/>
          </w:rPr>
          <w:t xml:space="preserve"> </w:t>
        </w:r>
      </w:ins>
      <w:r>
        <w:rPr>
          <w:rFonts w:ascii="Roboto" w:hAnsi="Roboto"/>
          <w:rPrChange w:id="0" w:author="Autor desconocido" w:date="2020-12-11T01:30:31Z"/>
        </w:rPr>
        <w:t>datos tipo relacional PostgreSQL o No-SQL MongoDB/Firebase.</w:t>
      </w:r>
    </w:p>
    <w:p>
      <w:pPr>
        <w:pStyle w:val="Normal"/>
        <w:bidi w:val="0"/>
        <w:jc w:val="both"/>
        <w:rPr>
          <w:rFonts w:ascii="Roboto" w:hAnsi="Roboto"/>
          <w:del w:id="719" w:author="Autor desconocido" w:date="2020-12-11T00:03:32Z"/>
        </w:rPr>
      </w:pPr>
      <w:r>
        <w:rPr>
          <w:rFonts w:ascii="Roboto" w:hAnsi="Roboto"/>
          <w:rPrChange w:id="0" w:author="Autor desconocido" w:date="2020-12-11T01:30:31Z"/>
        </w:rPr>
        <w:t>-RNF6: El sistema debe permitir leer el código de barras o QR con la cámara del</w:t>
      </w:r>
    </w:p>
    <w:p>
      <w:pPr>
        <w:pStyle w:val="Normal"/>
        <w:bidi w:val="0"/>
        <w:jc w:val="both"/>
        <w:rPr>
          <w:rFonts w:ascii="Roboto" w:hAnsi="Roboto"/>
        </w:rPr>
      </w:pPr>
      <w:ins w:id="720" w:author="Autor desconocido" w:date="2020-12-11T00:03:32Z">
        <w:r>
          <w:rPr>
            <w:rFonts w:ascii="Roboto" w:hAnsi="Roboto"/>
          </w:rPr>
          <w:t xml:space="preserve"> </w:t>
        </w:r>
      </w:ins>
      <w:r>
        <w:rPr>
          <w:rFonts w:ascii="Roboto" w:hAnsi="Roboto"/>
          <w:rPrChange w:id="0" w:author="Autor desconocido" w:date="2020-12-11T01:30:31Z"/>
        </w:rPr>
        <w:t>móvil.</w:t>
      </w:r>
    </w:p>
    <w:p>
      <w:pPr>
        <w:pStyle w:val="Normal"/>
        <w:bidi w:val="0"/>
        <w:jc w:val="both"/>
        <w:rPr>
          <w:rFonts w:ascii="Roboto" w:hAnsi="Roboto"/>
        </w:rPr>
      </w:pPr>
      <w:r>
        <w:rPr>
          <w:rFonts w:ascii="Roboto" w:hAnsi="Roboto"/>
          <w:rPrChange w:id="0" w:author="Autor desconocido" w:date="2020-12-11T01:30:31Z"/>
        </w:rPr>
        <w:t>-RNF7: El acceso a almacenamiento se hará́ a través de una API REST.</w:t>
      </w:r>
    </w:p>
    <w:p>
      <w:pPr>
        <w:pStyle w:val="Normal"/>
        <w:bidi w:val="0"/>
        <w:jc w:val="both"/>
        <w:rPr>
          <w:rFonts w:ascii="Roboto" w:hAnsi="Roboto"/>
        </w:rPr>
      </w:pPr>
      <w:r>
        <w:rPr>
          <w:rFonts w:ascii="Roboto" w:hAnsi="Roboto"/>
          <w:rPrChange w:id="0" w:author="Autor desconocido" w:date="2020-12-11T01:30:31Z"/>
        </w:rPr>
        <w:t>-RNF8: El sistema se desarrollará con un framework para apps híbridas.</w:t>
      </w:r>
    </w:p>
    <w:p>
      <w:pPr>
        <w:pStyle w:val="Normal"/>
        <w:bidi w:val="0"/>
        <w:jc w:val="both"/>
        <w:rPr>
          <w:rFonts w:ascii="Roboto" w:hAnsi="Roboto"/>
          <w:del w:id="725" w:author="Autor desconocido" w:date="2020-12-11T00:03:33Z"/>
        </w:rPr>
      </w:pPr>
      <w:r>
        <w:rPr>
          <w:rFonts w:ascii="Roboto" w:hAnsi="Roboto"/>
          <w:rPrChange w:id="0" w:author="Autor desconocido" w:date="2020-12-11T01:30:31Z"/>
        </w:rPr>
        <w:t>-RNF9: El sistema debe ser probable y testeable completamente con</w:t>
      </w:r>
    </w:p>
    <w:p>
      <w:pPr>
        <w:pStyle w:val="Normal"/>
        <w:bidi w:val="0"/>
        <w:jc w:val="both"/>
        <w:rPr>
          <w:rFonts w:ascii="Roboto" w:hAnsi="Roboto"/>
        </w:rPr>
      </w:pPr>
      <w:ins w:id="726" w:author="Autor desconocido" w:date="2020-12-11T00:03:33Z">
        <w:r>
          <w:rPr>
            <w:rFonts w:ascii="Roboto" w:hAnsi="Roboto"/>
          </w:rPr>
          <w:t xml:space="preserve"> </w:t>
        </w:r>
      </w:ins>
      <w:r>
        <w:rPr>
          <w:rFonts w:ascii="Roboto" w:hAnsi="Roboto"/>
          <w:rPrChange w:id="0" w:author="Autor desconocido" w:date="2020-12-11T01:30:31Z"/>
        </w:rPr>
        <w:t>herramientas como POSTMAN.</w:t>
      </w:r>
    </w:p>
    <w:p>
      <w:pPr>
        <w:pStyle w:val="Normal"/>
        <w:bidi w:val="0"/>
        <w:jc w:val="both"/>
        <w:rPr>
          <w:rFonts w:ascii="Roboto" w:hAnsi="Roboto"/>
          <w:del w:id="729" w:author="Autor desconocido" w:date="2020-12-11T00:03:34Z"/>
        </w:rPr>
      </w:pPr>
      <w:r>
        <w:rPr>
          <w:rFonts w:ascii="Roboto" w:hAnsi="Roboto"/>
          <w:rPrChange w:id="0" w:author="Autor desconocido" w:date="2020-12-11T01:30:31Z"/>
        </w:rPr>
        <w:t>-RNF10: El sistema debe estar desplegado y accesible desde cualquier</w:t>
      </w:r>
    </w:p>
    <w:p>
      <w:pPr>
        <w:pStyle w:val="Normal"/>
        <w:bidi w:val="0"/>
        <w:jc w:val="both"/>
        <w:rPr>
          <w:rFonts w:ascii="Roboto" w:hAnsi="Roboto"/>
        </w:rPr>
      </w:pPr>
      <w:ins w:id="730" w:author="Autor desconocido" w:date="2020-12-11T00:03:34Z">
        <w:r>
          <w:rPr>
            <w:rFonts w:ascii="Roboto" w:hAnsi="Roboto"/>
          </w:rPr>
          <w:t xml:space="preserve"> </w:t>
        </w:r>
      </w:ins>
      <w:r>
        <w:rPr>
          <w:rFonts w:ascii="Roboto" w:hAnsi="Roboto"/>
          <w:rPrChange w:id="0" w:author="Autor desconocido" w:date="2020-12-11T01:30:31Z"/>
        </w:rPr>
        <w:t>momento o lugar utilizando Docker, Heroku, AWS, Servidor y Tienda de Apps.</w:t>
      </w:r>
    </w:p>
    <w:p>
      <w:pPr>
        <w:pStyle w:val="Normal"/>
        <w:bidi w:val="0"/>
        <w:jc w:val="both"/>
        <w:rPr>
          <w:rFonts w:ascii="Roboto" w:hAnsi="Roboto"/>
          <w:del w:id="733" w:author="Autor desconocido" w:date="2020-12-11T00:03:36Z"/>
        </w:rPr>
      </w:pPr>
      <w:r>
        <w:rPr>
          <w:rFonts w:ascii="Roboto" w:hAnsi="Roboto"/>
          <w:rPrChange w:id="0" w:author="Autor desconocido" w:date="2020-12-11T01:30:31Z"/>
        </w:rPr>
        <w:t>-RNF11: El método de autenticación del sistema debe implementar los</w:t>
      </w:r>
    </w:p>
    <w:p>
      <w:pPr>
        <w:pStyle w:val="Normal"/>
        <w:bidi w:val="0"/>
        <w:jc w:val="both"/>
        <w:rPr>
          <w:rFonts w:ascii="Roboto" w:hAnsi="Roboto"/>
        </w:rPr>
      </w:pPr>
      <w:ins w:id="734" w:author="Autor desconocido" w:date="2020-12-11T00:03:36Z">
        <w:r>
          <w:rPr>
            <w:rFonts w:ascii="Roboto" w:hAnsi="Roboto"/>
          </w:rPr>
          <w:t xml:space="preserve"> </w:t>
        </w:r>
      </w:ins>
      <w:r>
        <w:rPr>
          <w:rFonts w:ascii="Roboto" w:hAnsi="Roboto"/>
          <w:rPrChange w:id="0" w:author="Autor desconocido" w:date="2020-12-11T01:30:31Z"/>
        </w:rPr>
        <w:t>sistemas de autorización de Google y Twitter.</w:t>
      </w:r>
    </w:p>
    <w:p>
      <w:pPr>
        <w:pStyle w:val="Normal"/>
        <w:bidi w:val="0"/>
        <w:jc w:val="both"/>
        <w:rPr>
          <w:rFonts w:ascii="Roboto" w:hAnsi="Roboto"/>
        </w:rPr>
      </w:pPr>
      <w:r>
        <w:rPr>
          <w:rFonts w:ascii="Roboto" w:hAnsi="Roboto"/>
          <w:rPrChange w:id="0" w:author="Autor desconocido" w:date="2020-12-11T01:30:31Z"/>
        </w:rPr>
      </w:r>
    </w:p>
    <w:p>
      <w:pPr>
        <w:pStyle w:val="Normal"/>
        <w:bidi w:val="0"/>
        <w:jc w:val="both"/>
        <w:rPr>
          <w:rFonts w:ascii="Roboto" w:hAnsi="Roboto"/>
        </w:rPr>
      </w:pPr>
      <w:r>
        <w:rPr>
          <w:rFonts w:ascii="Roboto" w:hAnsi="Roboto"/>
          <w:rPrChange w:id="0" w:author="Autor desconocido" w:date="2020-12-11T01:30:31Z"/>
        </w:rPr>
        <w:t>Requisitos de información:</w:t>
      </w:r>
    </w:p>
    <w:p>
      <w:pPr>
        <w:pStyle w:val="Normal"/>
        <w:bidi w:val="0"/>
        <w:jc w:val="both"/>
        <w:rPr>
          <w:rFonts w:ascii="Roboto" w:hAnsi="Roboto"/>
        </w:rPr>
      </w:pPr>
      <w:r>
        <w:rPr>
          <w:rFonts w:ascii="Roboto" w:hAnsi="Roboto"/>
          <w:rPrChange w:id="0" w:author="Autor desconocido" w:date="2020-12-11T01:30:31Z"/>
        </w:rPr>
        <w:t>Son aquellos requisitos que se refieren a los datos tratados en el programa.</w:t>
      </w:r>
    </w:p>
    <w:p>
      <w:pPr>
        <w:pStyle w:val="Normal"/>
        <w:bidi w:val="0"/>
        <w:jc w:val="both"/>
        <w:rPr>
          <w:rFonts w:ascii="Roboto" w:hAnsi="Roboto"/>
          <w:del w:id="740" w:author="Autor desconocido" w:date="2020-12-11T00:03:40Z"/>
        </w:rPr>
      </w:pPr>
      <w:r>
        <w:rPr>
          <w:rFonts w:ascii="Roboto" w:hAnsi="Roboto"/>
          <w:rPrChange w:id="0" w:author="Autor desconocido" w:date="2020-12-11T01:30:31Z"/>
        </w:rPr>
        <w:t>-RI1: Usuario. Representa el modelo con el que se tratará para la gestión de los</w:t>
      </w:r>
    </w:p>
    <w:p>
      <w:pPr>
        <w:pStyle w:val="Normal"/>
        <w:bidi w:val="0"/>
        <w:jc w:val="both"/>
        <w:rPr>
          <w:rFonts w:ascii="Roboto" w:hAnsi="Roboto"/>
          <w:del w:id="743" w:author="Autor desconocido" w:date="2020-12-11T00:03:42Z"/>
        </w:rPr>
      </w:pPr>
      <w:ins w:id="741" w:author="Autor desconocido" w:date="2020-12-11T00:03:40Z">
        <w:r>
          <w:rPr>
            <w:rFonts w:ascii="Roboto" w:hAnsi="Roboto"/>
          </w:rPr>
          <w:t xml:space="preserve"> </w:t>
        </w:r>
      </w:ins>
      <w:r>
        <w:rPr>
          <w:rFonts w:ascii="Roboto" w:hAnsi="Roboto"/>
          <w:rPrChange w:id="0" w:author="Autor desconocido" w:date="2020-12-11T01:30:31Z"/>
        </w:rPr>
        <w:t>usuarios, sus campos son: id, nombre, apellidos, email, contraseña, foto de</w:t>
      </w:r>
    </w:p>
    <w:p>
      <w:pPr>
        <w:pStyle w:val="Normal"/>
        <w:bidi w:val="0"/>
        <w:jc w:val="both"/>
        <w:rPr>
          <w:rFonts w:ascii="Roboto" w:hAnsi="Roboto"/>
        </w:rPr>
      </w:pPr>
      <w:ins w:id="744" w:author="Autor desconocido" w:date="2020-12-11T00:03:42Z">
        <w:r>
          <w:rPr>
            <w:rFonts w:ascii="Roboto" w:hAnsi="Roboto"/>
          </w:rPr>
          <w:t xml:space="preserve"> </w:t>
        </w:r>
      </w:ins>
      <w:r>
        <w:rPr>
          <w:rFonts w:ascii="Roboto" w:hAnsi="Roboto"/>
          <w:rPrChange w:id="0" w:author="Autor desconocido" w:date="2020-12-11T01:30:31Z"/>
        </w:rPr>
        <w:t>perfil, fecha de registro.</w:t>
      </w:r>
    </w:p>
    <w:p>
      <w:pPr>
        <w:pStyle w:val="Normal"/>
        <w:bidi w:val="0"/>
        <w:jc w:val="both"/>
        <w:rPr>
          <w:rFonts w:ascii="Roboto" w:hAnsi="Roboto"/>
          <w:del w:id="747" w:author="Autor desconocido" w:date="2020-12-11T00:03:43Z"/>
        </w:rPr>
      </w:pPr>
      <w:r>
        <w:rPr>
          <w:rFonts w:ascii="Roboto" w:hAnsi="Roboto"/>
          <w:rPrChange w:id="0" w:author="Autor desconocido" w:date="2020-12-11T01:30:31Z"/>
        </w:rPr>
        <w:t>-RI2: Libro. Representa el modelo con el que se tratará para la gestión de los</w:t>
      </w:r>
    </w:p>
    <w:p>
      <w:pPr>
        <w:pStyle w:val="Normal"/>
        <w:bidi w:val="0"/>
        <w:jc w:val="both"/>
        <w:rPr>
          <w:rFonts w:ascii="Roboto" w:hAnsi="Roboto"/>
          <w:ins w:id="750" w:author="Autor desconocido" w:date="2020-12-11T00:03:46Z"/>
        </w:rPr>
      </w:pPr>
      <w:ins w:id="748" w:author="Autor desconocido" w:date="2020-12-11T00:03:43Z">
        <w:r>
          <w:rPr>
            <w:rFonts w:ascii="Roboto" w:hAnsi="Roboto"/>
          </w:rPr>
          <w:t xml:space="preserve"> </w:t>
        </w:r>
      </w:ins>
      <w:r>
        <w:rPr>
          <w:rFonts w:ascii="Roboto" w:hAnsi="Roboto"/>
          <w:rPrChange w:id="0" w:author="Autor desconocido" w:date="2020-12-11T01:30:31Z"/>
        </w:rPr>
        <w:t>libros, sus campos son: id, titulo, autor, genero.</w:t>
      </w:r>
    </w:p>
    <w:p>
      <w:pPr>
        <w:pStyle w:val="Normal"/>
        <w:bidi w:val="0"/>
        <w:jc w:val="both"/>
        <w:rPr>
          <w:rFonts w:ascii="Roboto" w:hAnsi="Roboto"/>
          <w:del w:id="752" w:author="Autor desconocido" w:date="2020-12-11T00:03:44Z"/>
        </w:rPr>
      </w:pPr>
      <w:del w:id="751" w:author="Autor desconocido" w:date="2020-12-11T00:03:44Z">
        <w:r>
          <w:rPr>
            <w:rFonts w:ascii="Roboto" w:hAnsi="Roboto"/>
          </w:rPr>
        </w:r>
      </w:del>
    </w:p>
    <w:p>
      <w:pPr>
        <w:pStyle w:val="Normal"/>
        <w:bidi w:val="0"/>
        <w:jc w:val="both"/>
        <w:rPr>
          <w:rFonts w:ascii="Roboto" w:hAnsi="Roboto"/>
          <w:del w:id="754" w:author="Autor desconocido" w:date="2020-12-11T00:03:48Z"/>
        </w:rPr>
      </w:pPr>
      <w:r>
        <w:rPr>
          <w:rFonts w:ascii="Roboto" w:hAnsi="Roboto"/>
          <w:rPrChange w:id="0" w:author="Autor desconocido" w:date="2020-12-11T01:30:31Z"/>
        </w:rPr>
        <w:t>-RI3: localización. Representa el modelo con el que se tratará para la gestión de</w:t>
      </w:r>
    </w:p>
    <w:p>
      <w:pPr>
        <w:pStyle w:val="Normal"/>
        <w:bidi w:val="0"/>
        <w:jc w:val="both"/>
        <w:rPr>
          <w:rFonts w:ascii="Roboto" w:hAnsi="Roboto"/>
        </w:rPr>
      </w:pPr>
      <w:ins w:id="755" w:author="Autor desconocido" w:date="2020-12-11T00:03:48Z">
        <w:r>
          <w:rPr>
            <w:rFonts w:ascii="Roboto" w:hAnsi="Roboto"/>
          </w:rPr>
          <w:t xml:space="preserve"> </w:t>
        </w:r>
      </w:ins>
      <w:r>
        <w:rPr>
          <w:rFonts w:ascii="Roboto" w:hAnsi="Roboto"/>
          <w:rPrChange w:id="0" w:author="Autor desconocido" w:date="2020-12-11T01:30:31Z"/>
        </w:rPr>
        <w:t>las localizaciones de los libros, sus campos son: id, idLibro ,latitud, longitud.</w:t>
      </w:r>
    </w:p>
    <w:p>
      <w:pPr>
        <w:pStyle w:val="Normal"/>
        <w:bidi w:val="0"/>
        <w:jc w:val="both"/>
        <w:rPr>
          <w:rFonts w:ascii="Roboto" w:hAnsi="Roboto"/>
          <w:del w:id="758" w:author="Autor desconocido" w:date="2020-12-11T00:03:51Z"/>
        </w:rPr>
      </w:pPr>
      <w:r>
        <w:rPr>
          <w:rFonts w:ascii="Roboto" w:hAnsi="Roboto"/>
          <w:rPrChange w:id="0" w:author="Autor desconocido" w:date="2020-12-11T01:30:31Z"/>
        </w:rPr>
        <w:t>-RI4: Reserva. Representa el modelo con el que se tratará para la gestión de las</w:t>
      </w:r>
    </w:p>
    <w:p>
      <w:pPr>
        <w:pStyle w:val="Normal"/>
        <w:bidi w:val="0"/>
        <w:jc w:val="both"/>
        <w:rPr>
          <w:rFonts w:ascii="Roboto" w:hAnsi="Roboto"/>
          <w:del w:id="761" w:author="Autor desconocido" w:date="2020-12-11T00:03:54Z"/>
        </w:rPr>
      </w:pPr>
      <w:ins w:id="759" w:author="Autor desconocido" w:date="2020-12-11T00:03:51Z">
        <w:r>
          <w:rPr>
            <w:rFonts w:ascii="Roboto" w:hAnsi="Roboto"/>
          </w:rPr>
          <w:t xml:space="preserve"> </w:t>
        </w:r>
      </w:ins>
      <w:r>
        <w:rPr>
          <w:rFonts w:ascii="Roboto" w:hAnsi="Roboto"/>
          <w:rPrChange w:id="0" w:author="Autor desconocido" w:date="2020-12-11T01:30:31Z"/>
        </w:rPr>
        <w:t>reservas de los libros, sus campos son: id, idUsuario, idLibro, fechaReserva,</w:t>
      </w:r>
    </w:p>
    <w:p>
      <w:pPr>
        <w:pStyle w:val="Normal"/>
        <w:bidi w:val="0"/>
        <w:jc w:val="both"/>
        <w:rPr>
          <w:rFonts w:ascii="Roboto" w:hAnsi="Roboto"/>
          <w:ins w:id="764" w:author="Autor desconocido" w:date="2020-12-11T00:03:58Z"/>
        </w:rPr>
      </w:pPr>
      <w:ins w:id="762" w:author="Autor desconocido" w:date="2020-12-11T00:03:54Z">
        <w:r>
          <w:rPr>
            <w:rFonts w:ascii="Roboto" w:hAnsi="Roboto"/>
          </w:rPr>
          <w:t xml:space="preserve"> </w:t>
        </w:r>
      </w:ins>
      <w:r>
        <w:rPr>
          <w:rFonts w:ascii="Roboto" w:hAnsi="Roboto"/>
          <w:rPrChange w:id="0" w:author="Autor desconocido" w:date="2020-12-11T01:30:31Z"/>
        </w:rPr>
        <w:t>fechaDevolucion.</w:t>
      </w:r>
    </w:p>
    <w:p>
      <w:pPr>
        <w:pStyle w:val="Normal"/>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rPr>
      </w:pPr>
      <w:ins w:id="766" w:author="Autor desconocido" w:date="2020-12-10T23:23:13Z">
        <w:bookmarkStart w:id="11" w:name="__RefHeading___Toc553_228099368"/>
        <w:bookmarkEnd w:id="11"/>
        <w:r>
          <w:rPr>
            <w:rFonts w:ascii="Roboto" w:hAnsi="Roboto"/>
          </w:rPr>
          <w:t xml:space="preserve">3.2 </w:t>
        </w:r>
      </w:ins>
      <w:r>
        <w:rPr>
          <w:rFonts w:ascii="Roboto" w:hAnsi="Roboto"/>
          <w:rPrChange w:id="0" w:author="Autor desconocido" w:date="2020-12-11T01:30:31Z"/>
        </w:rPr>
        <w:t xml:space="preserve">Análisis de escenarios (casos de uso, mapa de interacción </w:t>
      </w:r>
      <w:del w:id="768" w:author="Autor desconocido" w:date="2020-12-10T23:17:40Z">
        <w:r>
          <w:rPr>
            <w:rFonts w:ascii="Roboto" w:hAnsi="Roboto"/>
          </w:rPr>
          <w:delText>...</w:delText>
        </w:r>
      </w:del>
      <w:ins w:id="769" w:author="Autor desconocido" w:date="2020-12-10T23:17:40Z">
        <w:r>
          <w:rPr>
            <w:rFonts w:eastAsia="Microsoft YaHei" w:cs="Arial" w:ascii="Roboto" w:hAnsi="Roboto"/>
            <w:b/>
            <w:bCs/>
            <w:sz w:val="28"/>
            <w:szCs w:val="28"/>
          </w:rPr>
          <w:t>…</w:t>
        </w:r>
      </w:ins>
      <w:r>
        <w:rPr>
          <w:rFonts w:ascii="Roboto" w:hAnsi="Roboto"/>
          <w:rPrChange w:id="0" w:author="Autor desconocido" w:date="2020-12-11T01:30:31Z"/>
        </w:rPr>
        <w:t>)</w:t>
      </w:r>
      <w:ins w:id="771" w:author="Autor desconocido" w:date="2020-12-10T23:17:40Z">
        <w:r>
          <w:rPr>
            <w:rFonts w:ascii="Roboto" w:hAnsi="Roboto"/>
          </w:rPr>
          <w:t>.</w:t>
          <w:rPrChange w:id="0" w:author="Autor desconocido" w:date="2020-12-11T01:30:31Z"/>
        </w:r>
      </w:ins>
    </w:p>
    <w:p>
      <w:pPr>
        <w:pStyle w:val="Normal"/>
        <w:bidi w:val="0"/>
        <w:rPr>
          <w:rFonts w:ascii="Roboto" w:hAnsi="Roboto"/>
          <w:ins w:id="773" w:author="Autor desconocido" w:date="2020-12-11T00:44:45Z"/>
        </w:rPr>
      </w:pPr>
      <w:ins w:id="772" w:author="Autor desconocido" w:date="2020-12-11T00:44:45Z">
        <w:r>
          <w:rPr>
            <w:rFonts w:ascii="Roboto" w:hAnsi="Roboto"/>
            <w:b/>
            <w:bCs/>
            <w:sz w:val="26"/>
            <w:szCs w:val="26"/>
          </w:rPr>
          <w:t>Escenarios.</w:t>
        </w:r>
      </w:ins>
    </w:p>
    <w:p>
      <w:pPr>
        <w:pStyle w:val="Normal"/>
        <w:bidi w:val="0"/>
        <w:rPr>
          <w:rFonts w:ascii="Roboto" w:hAnsi="Roboto"/>
          <w:ins w:id="775" w:author="Autor desconocido" w:date="2020-12-11T00:44:45Z"/>
          <w:b/>
          <w:b/>
          <w:bCs/>
          <w:sz w:val="26"/>
          <w:szCs w:val="26"/>
        </w:rPr>
      </w:pPr>
      <w:ins w:id="774" w:author="Autor desconocido" w:date="2020-12-11T00:44:45Z">
        <w:r>
          <w:rPr>
            <w:rFonts w:ascii="Roboto" w:hAnsi="Roboto"/>
            <w:b/>
            <w:bCs/>
            <w:sz w:val="26"/>
            <w:szCs w:val="26"/>
          </w:rPr>
        </w:r>
      </w:ins>
    </w:p>
    <w:p>
      <w:pPr>
        <w:pStyle w:val="Normal"/>
        <w:bidi w:val="0"/>
        <w:rPr>
          <w:rFonts w:ascii="Roboto" w:hAnsi="Roboto"/>
          <w:ins w:id="777" w:author="Autor desconocido" w:date="2020-12-11T00:44:45Z"/>
        </w:rPr>
      </w:pPr>
      <w:ins w:id="776" w:author="Autor desconocido" w:date="2020-12-11T00:44:45Z">
        <w:r>
          <w:rPr>
            <w:rFonts w:ascii="Roboto" w:hAnsi="Roboto"/>
          </w:rPr>
          <w:t>Un escenario es una secuencia de pasos que describen una interacción entre un usuario y un sistema.</w:t>
        </w:r>
      </w:ins>
    </w:p>
    <w:p>
      <w:pPr>
        <w:pStyle w:val="Normal"/>
        <w:bidi w:val="0"/>
        <w:rPr>
          <w:rFonts w:ascii="Roboto" w:hAnsi="Roboto"/>
          <w:ins w:id="779" w:author="Autor desconocido" w:date="2020-12-11T00:44:45Z"/>
        </w:rPr>
      </w:pPr>
      <w:ins w:id="778" w:author="Autor desconocido" w:date="2020-12-11T00:44:45Z">
        <w:r>
          <w:rPr>
            <w:rFonts w:ascii="Roboto" w:hAnsi="Roboto"/>
          </w:rPr>
        </w:r>
      </w:ins>
    </w:p>
    <w:p>
      <w:pPr>
        <w:pStyle w:val="Normal"/>
        <w:bidi w:val="0"/>
        <w:rPr>
          <w:rFonts w:ascii="Roboto" w:hAnsi="Roboto"/>
          <w:ins w:id="781" w:author="Autor desconocido" w:date="2020-12-11T00:44:45Z"/>
        </w:rPr>
      </w:pPr>
      <w:ins w:id="780" w:author="Autor desconocido" w:date="2020-12-11T00:44:45Z">
        <w:r>
          <w:rPr>
            <w:rFonts w:ascii="Roboto" w:hAnsi="Roboto"/>
          </w:rPr>
        </w:r>
      </w:ins>
    </w:p>
    <w:p>
      <w:pPr>
        <w:pStyle w:val="Normal"/>
        <w:bidi w:val="0"/>
        <w:rPr>
          <w:rFonts w:ascii="Roboto" w:hAnsi="Roboto"/>
          <w:ins w:id="783" w:author="Autor desconocido" w:date="2020-12-11T00:44:45Z"/>
        </w:rPr>
      </w:pPr>
      <w:ins w:id="782" w:author="Autor desconocido" w:date="2020-12-11T00:44:45Z">
        <w:r>
          <w:rPr>
            <w:rFonts w:ascii="Roboto" w:hAnsi="Roboto"/>
          </w:rPr>
        </w:r>
      </w:ins>
    </w:p>
    <w:p>
      <w:pPr>
        <w:pStyle w:val="Normal"/>
        <w:bidi w:val="0"/>
        <w:rPr>
          <w:rFonts w:ascii="Roboto" w:hAnsi="Roboto"/>
          <w:ins w:id="785" w:author="Autor desconocido" w:date="2020-12-11T00:44:45Z"/>
        </w:rPr>
      </w:pPr>
      <w:ins w:id="784" w:author="Autor desconocido" w:date="2020-12-11T00:44:45Z">
        <w:r>
          <w:rPr>
            <w:rFonts w:ascii="Roboto" w:hAnsi="Roboto"/>
            <w:b/>
            <w:bCs/>
            <w:sz w:val="26"/>
            <w:szCs w:val="26"/>
          </w:rPr>
          <w:t>Actores.</w:t>
        </w:r>
      </w:ins>
    </w:p>
    <w:p>
      <w:pPr>
        <w:pStyle w:val="Normal"/>
        <w:bidi w:val="0"/>
        <w:rPr>
          <w:rFonts w:ascii="Roboto" w:hAnsi="Roboto"/>
          <w:ins w:id="787" w:author="Autor desconocido" w:date="2020-12-11T00:44:45Z"/>
          <w:b/>
          <w:b/>
          <w:bCs/>
          <w:sz w:val="26"/>
          <w:szCs w:val="26"/>
        </w:rPr>
      </w:pPr>
      <w:ins w:id="786" w:author="Autor desconocido" w:date="2020-12-11T00:44:45Z">
        <w:r>
          <w:rPr>
            <w:rFonts w:ascii="Roboto" w:hAnsi="Roboto"/>
            <w:b/>
            <w:bCs/>
            <w:sz w:val="26"/>
            <w:szCs w:val="26"/>
          </w:rPr>
        </w:r>
      </w:ins>
    </w:p>
    <w:p>
      <w:pPr>
        <w:pStyle w:val="Normal"/>
        <w:bidi w:val="0"/>
        <w:rPr>
          <w:rFonts w:ascii="Roboto" w:hAnsi="Roboto"/>
          <w:ins w:id="789" w:author="Autor desconocido" w:date="2020-12-11T00:44:45Z"/>
          <w:b/>
          <w:b/>
          <w:bCs/>
          <w:sz w:val="26"/>
          <w:szCs w:val="26"/>
        </w:rPr>
      </w:pPr>
      <w:ins w:id="788" w:author="Autor desconocido" w:date="2020-12-11T00:44:45Z">
        <w:r>
          <w:rPr>
            <w:rFonts w:ascii="Roboto" w:hAnsi="Roboto"/>
            <w:b/>
            <w:bCs/>
            <w:sz w:val="26"/>
            <w:szCs w:val="26"/>
          </w:rPr>
        </w:r>
      </w:ins>
    </w:p>
    <w:p>
      <w:pPr>
        <w:pStyle w:val="Normal"/>
        <w:bidi w:val="0"/>
        <w:rPr>
          <w:rFonts w:ascii="Roboto" w:hAnsi="Roboto"/>
          <w:ins w:id="791" w:author="Autor desconocido" w:date="2020-12-11T00:44:45Z"/>
        </w:rPr>
      </w:pPr>
      <w:ins w:id="790" w:author="Autor desconocido" w:date="2020-12-11T00:44:45Z">
        <w:r>
          <w:rPr>
            <w:rFonts w:ascii="Roboto" w:hAnsi="Roboto"/>
            <w:b w:val="false"/>
            <w:bCs w:val="false"/>
            <w:sz w:val="24"/>
            <w:szCs w:val="24"/>
          </w:rPr>
          <w:t>Los actores y el sistema:</w:t>
        </w:r>
      </w:ins>
    </w:p>
    <w:p>
      <w:pPr>
        <w:pStyle w:val="Normal"/>
        <w:bidi w:val="0"/>
        <w:rPr>
          <w:rFonts w:ascii="Roboto" w:hAnsi="Roboto"/>
          <w:ins w:id="793" w:author="Autor desconocido" w:date="2020-12-11T00:44:45Z"/>
          <w:b w:val="false"/>
          <w:b w:val="false"/>
          <w:bCs w:val="false"/>
          <w:sz w:val="24"/>
          <w:szCs w:val="24"/>
        </w:rPr>
      </w:pPr>
      <w:ins w:id="792" w:author="Autor desconocido" w:date="2020-12-11T00:44:45Z">
        <w:r>
          <w:rPr>
            <w:rFonts w:ascii="Roboto" w:hAnsi="Roboto"/>
            <w:b w:val="false"/>
            <w:bCs w:val="false"/>
            <w:sz w:val="24"/>
            <w:szCs w:val="24"/>
          </w:rPr>
        </w:r>
      </w:ins>
    </w:p>
    <w:p>
      <w:pPr>
        <w:pStyle w:val="Normal"/>
        <w:bidi w:val="0"/>
        <w:rPr>
          <w:rFonts w:ascii="Roboto" w:hAnsi="Roboto"/>
          <w:ins w:id="795" w:author="Autor desconocido" w:date="2020-12-11T00:44:45Z"/>
          <w:b w:val="false"/>
          <w:b w:val="false"/>
          <w:bCs w:val="false"/>
          <w:sz w:val="24"/>
          <w:szCs w:val="24"/>
        </w:rPr>
      </w:pPr>
      <w:ins w:id="794" w:author="Autor desconocido" w:date="2020-12-11T00:44:45Z">
        <w:r>
          <w:rPr>
            <w:rFonts w:ascii="Roboto" w:hAnsi="Roboto"/>
            <w:b w:val="false"/>
            <w:bCs w:val="false"/>
            <w:sz w:val="24"/>
            <w:szCs w:val="24"/>
          </w:rPr>
        </w:r>
      </w:ins>
    </w:p>
    <w:p>
      <w:pPr>
        <w:pStyle w:val="Normal"/>
        <w:bidi w:val="0"/>
        <w:rPr>
          <w:rFonts w:ascii="Roboto" w:hAnsi="Roboto"/>
          <w:ins w:id="797" w:author="Autor desconocido" w:date="2020-12-11T00:44:45Z"/>
          <w:b/>
          <w:b/>
          <w:bCs/>
          <w:sz w:val="26"/>
          <w:szCs w:val="26"/>
        </w:rPr>
      </w:pPr>
      <w:ins w:id="796" w:author="Autor desconocido" w:date="2020-12-11T00:44:45Z">
        <w:r>
          <w:rPr>
            <w:rFonts w:ascii="Roboto" w:hAnsi="Roboto"/>
            <w:b/>
            <w:bCs/>
            <w:sz w:val="26"/>
            <w:szCs w:val="26"/>
          </w:rPr>
        </w:r>
      </w:ins>
    </w:p>
    <w:p>
      <w:pPr>
        <w:pStyle w:val="Normal"/>
        <w:bidi w:val="0"/>
        <w:rPr>
          <w:rFonts w:ascii="Roboto" w:hAnsi="Roboto"/>
          <w:ins w:id="799" w:author="Autor desconocido" w:date="2020-12-11T00:44:45Z"/>
          <w:b/>
          <w:b/>
          <w:bCs/>
          <w:sz w:val="26"/>
          <w:szCs w:val="26"/>
        </w:rPr>
      </w:pPr>
      <w:ins w:id="798" w:author="Autor desconocido" w:date="2020-12-11T00:44:45Z">
        <w:r>
          <w:rPr>
            <w:rFonts w:ascii="Roboto" w:hAnsi="Roboto"/>
            <w:b/>
            <w:bCs/>
            <w:sz w:val="26"/>
            <w:szCs w:val="26"/>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7470140" cy="5153660"/>
              <wp:effectExtent l="0" t="0" r="0" b="0"/>
              <wp:wrapSquare wrapText="largest"/>
              <wp:docPr id="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2" descr=""/>
                      <pic:cNvPicPr>
                        <a:picLocks noChangeAspect="1" noChangeArrowheads="1"/>
                      </pic:cNvPicPr>
                    </pic:nvPicPr>
                    <pic:blipFill>
                      <a:blip r:embed="rId9"/>
                      <a:stretch>
                        <a:fillRect/>
                      </a:stretch>
                    </pic:blipFill>
                    <pic:spPr bwMode="auto">
                      <a:xfrm>
                        <a:off x="0" y="0"/>
                        <a:ext cx="7470140" cy="5153660"/>
                      </a:xfrm>
                      <a:prstGeom prst="rect">
                        <a:avLst/>
                      </a:prstGeom>
                    </pic:spPr>
                  </pic:pic>
                </a:graphicData>
              </a:graphic>
            </wp:anchor>
          </w:drawing>
        </w:r>
      </w:ins>
    </w:p>
    <w:p>
      <w:pPr>
        <w:pStyle w:val="Normal"/>
        <w:bidi w:val="0"/>
        <w:rPr>
          <w:rFonts w:ascii="Roboto" w:hAnsi="Roboto"/>
          <w:ins w:id="801" w:author="Autor desconocido" w:date="2020-12-11T00:44:45Z"/>
        </w:rPr>
      </w:pPr>
      <w:ins w:id="800" w:author="Autor desconocido" w:date="2020-12-11T00:44:45Z">
        <w:r>
          <w:rPr>
            <w:rFonts w:ascii="Roboto" w:hAnsi="Roboto"/>
          </w:rPr>
        </w:r>
      </w:ins>
    </w:p>
    <w:p>
      <w:pPr>
        <w:pStyle w:val="Normal"/>
        <w:bidi w:val="0"/>
        <w:rPr>
          <w:rFonts w:ascii="Roboto" w:hAnsi="Roboto"/>
          <w:ins w:id="803" w:author="Autor desconocido" w:date="2020-12-11T00:44:45Z"/>
        </w:rPr>
      </w:pPr>
      <w:ins w:id="802" w:author="Autor desconocido" w:date="2020-12-11T00:44:45Z">
        <w:r>
          <w:rPr>
            <w:rFonts w:ascii="Roboto" w:hAnsi="Roboto"/>
          </w:rPr>
        </w:r>
      </w:ins>
    </w:p>
    <w:p>
      <w:pPr>
        <w:pStyle w:val="Normal"/>
        <w:bidi w:val="0"/>
        <w:rPr>
          <w:rFonts w:ascii="Roboto" w:hAnsi="Roboto"/>
          <w:ins w:id="805" w:author="Autor desconocido" w:date="2020-12-11T00:44:45Z"/>
        </w:rPr>
      </w:pPr>
      <w:ins w:id="804" w:author="Autor desconocido" w:date="2020-12-11T00:44:45Z">
        <w:r>
          <w:rPr>
            <w:rFonts w:ascii="Roboto" w:hAnsi="Roboto"/>
          </w:rPr>
        </w:r>
      </w:ins>
    </w:p>
    <w:p>
      <w:pPr>
        <w:pStyle w:val="Normal"/>
        <w:bidi w:val="0"/>
        <w:rPr>
          <w:rFonts w:ascii="Roboto" w:hAnsi="Roboto"/>
          <w:ins w:id="807" w:author="Autor desconocido" w:date="2020-12-11T00:44:45Z"/>
        </w:rPr>
      </w:pPr>
      <w:ins w:id="806" w:author="Autor desconocido" w:date="2020-12-11T00:44:45Z">
        <w:r>
          <w:rPr>
            <w:rFonts w:ascii="Roboto" w:hAnsi="Roboto"/>
          </w:rPr>
        </w:r>
      </w:ins>
    </w:p>
    <w:p>
      <w:pPr>
        <w:pStyle w:val="Normal"/>
        <w:bidi w:val="0"/>
        <w:rPr>
          <w:rFonts w:ascii="Roboto" w:hAnsi="Roboto"/>
          <w:ins w:id="809" w:author="Autor desconocido" w:date="2020-12-11T00:44:45Z"/>
        </w:rPr>
      </w:pPr>
      <w:ins w:id="808" w:author="Autor desconocido" w:date="2020-12-11T00:44:45Z">
        <w:r>
          <w:rPr>
            <w:rFonts w:ascii="Roboto" w:hAnsi="Roboto"/>
          </w:rPr>
        </w:r>
      </w:ins>
    </w:p>
    <w:p>
      <w:pPr>
        <w:pStyle w:val="Normal"/>
        <w:bidi w:val="0"/>
        <w:rPr>
          <w:rFonts w:ascii="Roboto" w:hAnsi="Roboto"/>
          <w:ins w:id="811" w:author="Autor desconocido" w:date="2020-12-11T00:44:45Z"/>
        </w:rPr>
      </w:pPr>
      <w:ins w:id="810" w:author="Autor desconocido" w:date="2020-12-11T00:44:45Z">
        <w:r>
          <w:rPr>
            <w:rFonts w:ascii="Roboto" w:hAnsi="Roboto"/>
          </w:rPr>
        </w:r>
      </w:ins>
    </w:p>
    <w:p>
      <w:pPr>
        <w:pStyle w:val="Normal"/>
        <w:bidi w:val="0"/>
        <w:rPr>
          <w:rFonts w:ascii="Roboto" w:hAnsi="Roboto"/>
          <w:ins w:id="813" w:author="Autor desconocido" w:date="2020-12-11T00:44:45Z"/>
        </w:rPr>
      </w:pPr>
      <w:ins w:id="812" w:author="Autor desconocido" w:date="2020-12-11T00:44:45Z">
        <w:r>
          <w:rPr>
            <w:rFonts w:ascii="Roboto" w:hAnsi="Roboto"/>
          </w:rPr>
        </w:r>
      </w:ins>
    </w:p>
    <w:p>
      <w:pPr>
        <w:pStyle w:val="Normal"/>
        <w:bidi w:val="0"/>
        <w:rPr>
          <w:rFonts w:ascii="Roboto" w:hAnsi="Roboto"/>
          <w:ins w:id="815" w:author="Autor desconocido" w:date="2020-12-11T00:44:45Z"/>
        </w:rPr>
      </w:pPr>
      <w:ins w:id="814" w:author="Autor desconocido" w:date="2020-12-11T00:44:45Z">
        <w:r>
          <w:rPr>
            <w:rFonts w:ascii="Roboto" w:hAnsi="Roboto"/>
            <w:b/>
            <w:bCs/>
            <w:sz w:val="26"/>
            <w:szCs w:val="26"/>
          </w:rPr>
          <w:t>Diagrama de casos de uso</w:t>
        </w:r>
      </w:ins>
    </w:p>
    <w:p>
      <w:pPr>
        <w:pStyle w:val="Normal"/>
        <w:bidi w:val="0"/>
        <w:rPr>
          <w:rFonts w:ascii="Roboto" w:hAnsi="Roboto"/>
          <w:ins w:id="817" w:author="Autor desconocido" w:date="2020-12-11T00:44:45Z"/>
          <w:b/>
          <w:b/>
          <w:bCs/>
          <w:sz w:val="26"/>
          <w:szCs w:val="26"/>
        </w:rPr>
      </w:pPr>
      <w:ins w:id="816" w:author="Autor desconocido" w:date="2020-12-11T00:44:45Z">
        <w:r>
          <w:rPr>
            <w:rFonts w:ascii="Roboto" w:hAnsi="Roboto"/>
            <w:b/>
            <w:bCs/>
            <w:sz w:val="26"/>
            <w:szCs w:val="26"/>
          </w:rPr>
        </w:r>
      </w:ins>
    </w:p>
    <w:p>
      <w:pPr>
        <w:pStyle w:val="Normal"/>
        <w:bidi w:val="0"/>
        <w:rPr>
          <w:rFonts w:ascii="Roboto" w:hAnsi="Roboto"/>
          <w:ins w:id="819" w:author="Autor desconocido" w:date="2020-12-11T00:44:45Z"/>
        </w:rPr>
      </w:pPr>
      <w:ins w:id="818" w:author="Autor desconocido" w:date="2020-12-11T00:44:45Z">
        <w:r>
          <w:rPr>
            <w:rFonts w:ascii="Roboto" w:hAnsi="Roboto"/>
          </w:rPr>
          <w:t xml:space="preserve">Los diagramas de casos de uso sirven para especificar la comunicación y el comportamiento de un sistema mediante su interacción con los usuarios y/u otros sistemas. </w:t>
        </w:r>
      </w:ins>
    </w:p>
    <w:p>
      <w:pPr>
        <w:pStyle w:val="Normal"/>
        <w:bidi w:val="0"/>
        <w:rPr>
          <w:rFonts w:ascii="Roboto" w:hAnsi="Roboto"/>
          <w:ins w:id="821" w:author="Autor desconocido" w:date="2020-12-11T00:44:45Z"/>
        </w:rPr>
      </w:pPr>
      <w:ins w:id="820" w:author="Autor desconocido" w:date="2020-12-11T00:44:45Z">
        <w:r>
          <w:rPr>
            <w:rFonts w:ascii="Roboto" w:hAnsi="Roboto"/>
          </w:rPr>
        </w:r>
      </w:ins>
    </w:p>
    <w:p>
      <w:pPr>
        <w:pStyle w:val="Normal"/>
        <w:bidi w:val="0"/>
        <w:rPr>
          <w:rFonts w:ascii="Roboto" w:hAnsi="Roboto"/>
          <w:ins w:id="823" w:author="Autor desconocido" w:date="2020-12-11T00:44:45Z"/>
        </w:rPr>
      </w:pPr>
      <w:ins w:id="822" w:author="Autor desconocido" w:date="2020-12-11T00:44:45Z">
        <w:r>
          <w:rPr>
            <w:rFonts w:ascii="Roboto" w:hAnsi="Roboto"/>
          </w:rPr>
        </w:r>
      </w:ins>
    </w:p>
    <w:p>
      <w:pPr>
        <w:pStyle w:val="Normal"/>
        <w:bidi w:val="0"/>
        <w:rPr>
          <w:rFonts w:ascii="Roboto" w:hAnsi="Roboto"/>
          <w:ins w:id="825" w:author="Autor desconocido" w:date="2020-12-11T00:44:45Z"/>
        </w:rPr>
      </w:pPr>
      <w:ins w:id="824" w:author="Autor desconocido" w:date="2020-12-11T00:44:45Z">
        <w:r>
          <w:rPr>
            <w:rFonts w:ascii="Roboto" w:hAnsi="Roboto"/>
          </w:rPr>
        </w:r>
      </w:ins>
    </w:p>
    <w:p>
      <w:pPr>
        <w:pStyle w:val="Normal"/>
        <w:bidi w:val="0"/>
        <w:rPr>
          <w:rFonts w:ascii="Roboto" w:hAnsi="Roboto"/>
          <w:ins w:id="827" w:author="Autor desconocido" w:date="2020-12-11T00:44:45Z"/>
        </w:rPr>
      </w:pPr>
      <w:ins w:id="826" w:author="Autor desconocido" w:date="2020-12-11T00:44:45Z">
        <w:r>
          <w:rPr>
            <w:rFonts w:ascii="Roboto" w:hAnsi="Roboto"/>
          </w:rPr>
        </w:r>
      </w:ins>
    </w:p>
    <w:p>
      <w:pPr>
        <w:pStyle w:val="Normal"/>
        <w:bidi w:val="0"/>
        <w:rPr>
          <w:rFonts w:ascii="Roboto" w:hAnsi="Roboto"/>
          <w:ins w:id="829" w:author="Autor desconocido" w:date="2020-12-11T00:44:45Z"/>
        </w:rPr>
      </w:pPr>
      <w:ins w:id="828" w:author="Autor desconocido" w:date="2020-12-11T00:44:45Z">
        <w:r>
          <w:rPr>
            <w:rFonts w:ascii="Roboto" w:hAnsi="Roboto"/>
            <w:u w:val="single"/>
          </w:rPr>
          <w:t>DCU-01</w:t>
        </w:r>
      </w:ins>
    </w:p>
    <w:p>
      <w:pPr>
        <w:pStyle w:val="Normal"/>
        <w:bidi w:val="0"/>
        <w:rPr>
          <w:rFonts w:ascii="Roboto" w:hAnsi="Roboto"/>
          <w:ins w:id="831" w:author="Autor desconocido" w:date="2020-12-11T00:44:45Z"/>
        </w:rPr>
      </w:pPr>
      <w:ins w:id="830" w:author="Autor desconocido" w:date="2020-12-11T00:44:45Z">
        <w:r>
          <w:rPr>
            <w:rFonts w:ascii="Roboto" w:hAnsi="Roboto"/>
          </w:rPr>
        </w:r>
      </w:ins>
    </w:p>
    <w:p>
      <w:pPr>
        <w:pStyle w:val="Normal"/>
        <w:bidi w:val="0"/>
        <w:rPr>
          <w:rFonts w:ascii="Roboto" w:hAnsi="Roboto"/>
          <w:ins w:id="833" w:author="Autor desconocido" w:date="2020-12-11T00:44:45Z"/>
        </w:rPr>
      </w:pPr>
      <w:ins w:id="832" w:author="Autor desconocido" w:date="2020-12-11T00:44:45Z">
        <w:r>
          <w:rPr>
            <w:rFonts w:ascii="Roboto" w:hAnsi="Roboto"/>
          </w:rPr>
          <w:t>Diagrama general.</w:t>
        </w:r>
      </w:ins>
    </w:p>
    <w:p>
      <w:pPr>
        <w:pStyle w:val="Normal"/>
        <w:bidi w:val="0"/>
        <w:rPr>
          <w:rFonts w:ascii="Roboto" w:hAnsi="Roboto"/>
          <w:ins w:id="835" w:author="Autor desconocido" w:date="2020-12-11T00:44:45Z"/>
        </w:rPr>
      </w:pPr>
      <w:ins w:id="834" w:author="Autor desconocido" w:date="2020-12-11T00:44:45Z">
        <w:r>
          <w:rPr>
            <w:rFonts w:ascii="Roboto" w:hAnsi="Roboto"/>
          </w:rPr>
        </w:r>
      </w:ins>
    </w:p>
    <w:p>
      <w:pPr>
        <w:pStyle w:val="Normal"/>
        <w:bidi w:val="0"/>
        <w:rPr>
          <w:rFonts w:ascii="Roboto" w:hAnsi="Roboto"/>
          <w:ins w:id="837" w:author="Autor desconocido" w:date="2020-12-11T00:44:45Z"/>
        </w:rPr>
      </w:pPr>
      <w:ins w:id="836" w:author="Autor desconocido" w:date="2020-12-11T00:44:45Z">
        <w:r>
          <w:rPr>
            <w:rFonts w:ascii="Roboto" w:hAnsi="Roboto"/>
          </w:rPr>
          <w:drawing>
            <wp:anchor behindDoc="0" distT="0" distB="0" distL="0" distR="0" simplePos="0" locked="0" layoutInCell="0" allowOverlap="1" relativeHeight="29">
              <wp:simplePos x="0" y="0"/>
              <wp:positionH relativeFrom="column">
                <wp:posOffset>-1012190</wp:posOffset>
              </wp:positionH>
              <wp:positionV relativeFrom="paragraph">
                <wp:posOffset>159385</wp:posOffset>
              </wp:positionV>
              <wp:extent cx="7559675" cy="4316730"/>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0"/>
                      <a:stretch>
                        <a:fillRect/>
                      </a:stretch>
                    </pic:blipFill>
                    <pic:spPr bwMode="auto">
                      <a:xfrm>
                        <a:off x="0" y="0"/>
                        <a:ext cx="7559675" cy="4316730"/>
                      </a:xfrm>
                      <a:prstGeom prst="rect">
                        <a:avLst/>
                      </a:prstGeom>
                    </pic:spPr>
                  </pic:pic>
                </a:graphicData>
              </a:graphic>
            </wp:anchor>
          </w:drawing>
        </w:r>
      </w:ins>
    </w:p>
    <w:p>
      <w:pPr>
        <w:pStyle w:val="Normal"/>
        <w:bidi w:val="0"/>
        <w:rPr>
          <w:rFonts w:ascii="Roboto" w:hAnsi="Roboto"/>
          <w:ins w:id="839" w:author="Autor desconocido" w:date="2020-12-11T00:44:45Z"/>
        </w:rPr>
      </w:pPr>
      <w:ins w:id="838" w:author="Autor desconocido" w:date="2020-12-11T00:44:45Z">
        <w:r>
          <w:rPr>
            <w:rFonts w:ascii="Roboto" w:hAnsi="Roboto"/>
          </w:rPr>
        </w:r>
      </w:ins>
    </w:p>
    <w:p>
      <w:pPr>
        <w:pStyle w:val="Normal"/>
        <w:bidi w:val="0"/>
        <w:rPr>
          <w:rFonts w:ascii="Roboto" w:hAnsi="Roboto"/>
          <w:ins w:id="841" w:author="Autor desconocido" w:date="2020-12-11T00:44:45Z"/>
        </w:rPr>
      </w:pPr>
      <w:ins w:id="840" w:author="Autor desconocido" w:date="2020-12-11T00:44:45Z">
        <w:r>
          <w:rPr>
            <w:rFonts w:ascii="Roboto" w:hAnsi="Roboto"/>
          </w:rPr>
        </w:r>
      </w:ins>
    </w:p>
    <w:p>
      <w:pPr>
        <w:pStyle w:val="Normal"/>
        <w:bidi w:val="0"/>
        <w:rPr>
          <w:rFonts w:ascii="Roboto" w:hAnsi="Roboto"/>
          <w:ins w:id="843" w:author="Autor desconocido" w:date="2020-12-11T00:44:45Z"/>
        </w:rPr>
      </w:pPr>
      <w:ins w:id="842" w:author="Autor desconocido" w:date="2020-12-11T00:44:45Z">
        <w:r>
          <w:rPr>
            <w:rFonts w:ascii="Roboto" w:hAnsi="Roboto"/>
          </w:rPr>
        </w:r>
      </w:ins>
    </w:p>
    <w:p>
      <w:pPr>
        <w:pStyle w:val="Normal"/>
        <w:bidi w:val="0"/>
        <w:rPr>
          <w:rFonts w:ascii="Roboto" w:hAnsi="Roboto"/>
          <w:ins w:id="845" w:author="Autor desconocido" w:date="2020-12-11T00:44:45Z"/>
        </w:rPr>
      </w:pPr>
      <w:ins w:id="844" w:author="Autor desconocido" w:date="2020-12-11T00:44:45Z">
        <w:r>
          <w:rPr>
            <w:rFonts w:ascii="Roboto" w:hAnsi="Roboto"/>
          </w:rPr>
        </w:r>
      </w:ins>
    </w:p>
    <w:p>
      <w:pPr>
        <w:pStyle w:val="Normal"/>
        <w:bidi w:val="0"/>
        <w:rPr>
          <w:rFonts w:ascii="Roboto" w:hAnsi="Roboto"/>
          <w:ins w:id="847" w:author="Autor desconocido" w:date="2020-12-11T00:44:45Z"/>
        </w:rPr>
      </w:pPr>
      <w:ins w:id="846" w:author="Autor desconocido" w:date="2020-12-11T00:44:45Z">
        <w:r>
          <w:rPr>
            <w:rFonts w:ascii="Roboto" w:hAnsi="Roboto"/>
          </w:rPr>
        </w:r>
      </w:ins>
    </w:p>
    <w:p>
      <w:pPr>
        <w:pStyle w:val="Normal"/>
        <w:bidi w:val="0"/>
        <w:rPr>
          <w:rFonts w:ascii="Roboto" w:hAnsi="Roboto"/>
          <w:ins w:id="849" w:author="Autor desconocido" w:date="2020-12-11T00:44:45Z"/>
        </w:rPr>
      </w:pPr>
      <w:ins w:id="848" w:author="Autor desconocido" w:date="2020-12-11T00:44:45Z">
        <w:r>
          <w:rPr>
            <w:rFonts w:ascii="Roboto" w:hAnsi="Roboto"/>
          </w:rPr>
        </w:r>
      </w:ins>
    </w:p>
    <w:p>
      <w:pPr>
        <w:pStyle w:val="Normal"/>
        <w:bidi w:val="0"/>
        <w:rPr>
          <w:rFonts w:ascii="Roboto" w:hAnsi="Roboto"/>
          <w:ins w:id="851" w:author="Autor desconocido" w:date="2020-12-11T00:44:45Z"/>
        </w:rPr>
      </w:pPr>
      <w:ins w:id="850" w:author="Autor desconocido" w:date="2020-12-11T00:44:45Z">
        <w:r>
          <w:rPr>
            <w:rFonts w:ascii="Roboto" w:hAnsi="Roboto"/>
          </w:rPr>
        </w:r>
      </w:ins>
    </w:p>
    <w:p>
      <w:pPr>
        <w:pStyle w:val="Normal"/>
        <w:bidi w:val="0"/>
        <w:rPr>
          <w:rFonts w:ascii="Roboto" w:hAnsi="Roboto"/>
          <w:ins w:id="853" w:author="Autor desconocido" w:date="2020-12-11T00:44:45Z"/>
        </w:rPr>
      </w:pPr>
      <w:ins w:id="852" w:author="Autor desconocido" w:date="2020-12-11T00:44:45Z">
        <w:r>
          <w:rPr>
            <w:rFonts w:ascii="Roboto" w:hAnsi="Roboto"/>
          </w:rPr>
        </w:r>
      </w:ins>
    </w:p>
    <w:p>
      <w:pPr>
        <w:pStyle w:val="Normal"/>
        <w:bidi w:val="0"/>
        <w:rPr>
          <w:rFonts w:ascii="Roboto" w:hAnsi="Roboto"/>
          <w:ins w:id="855" w:author="Autor desconocido" w:date="2020-12-11T00:44:45Z"/>
        </w:rPr>
      </w:pPr>
      <w:ins w:id="854" w:author="Autor desconocido" w:date="2020-12-11T00:44:45Z">
        <w:r>
          <w:rPr>
            <w:rFonts w:ascii="Roboto" w:hAnsi="Roboto"/>
          </w:rPr>
        </w:r>
      </w:ins>
    </w:p>
    <w:p>
      <w:pPr>
        <w:pStyle w:val="Normal"/>
        <w:bidi w:val="0"/>
        <w:rPr>
          <w:rFonts w:ascii="Roboto" w:hAnsi="Roboto"/>
          <w:ins w:id="857" w:author="Autor desconocido" w:date="2020-12-11T00:44:45Z"/>
        </w:rPr>
      </w:pPr>
      <w:ins w:id="856" w:author="Autor desconocido" w:date="2020-12-11T00:44:45Z">
        <w:r>
          <w:rPr>
            <w:rFonts w:ascii="Roboto" w:hAnsi="Roboto"/>
          </w:rPr>
        </w:r>
      </w:ins>
    </w:p>
    <w:p>
      <w:pPr>
        <w:pStyle w:val="Normal"/>
        <w:bidi w:val="0"/>
        <w:rPr>
          <w:rFonts w:ascii="Roboto" w:hAnsi="Roboto"/>
          <w:ins w:id="859" w:author="Autor desconocido" w:date="2020-12-11T00:44:45Z"/>
        </w:rPr>
      </w:pPr>
      <w:ins w:id="858" w:author="Autor desconocido" w:date="2020-12-11T00:44:45Z">
        <w:r>
          <w:rPr>
            <w:rFonts w:ascii="Roboto" w:hAnsi="Roboto"/>
          </w:rPr>
        </w:r>
      </w:ins>
    </w:p>
    <w:p>
      <w:pPr>
        <w:pStyle w:val="Normal"/>
        <w:bidi w:val="0"/>
        <w:rPr>
          <w:rFonts w:ascii="Roboto" w:hAnsi="Roboto"/>
          <w:ins w:id="861" w:author="Autor desconocido" w:date="2020-12-11T00:44:45Z"/>
        </w:rPr>
      </w:pPr>
      <w:ins w:id="860" w:author="Autor desconocido" w:date="2020-12-11T00:44:45Z">
        <w:r>
          <w:rPr>
            <w:rFonts w:ascii="Roboto" w:hAnsi="Roboto"/>
          </w:rPr>
        </w:r>
      </w:ins>
    </w:p>
    <w:p>
      <w:pPr>
        <w:pStyle w:val="Normal"/>
        <w:bidi w:val="0"/>
        <w:rPr>
          <w:rFonts w:ascii="Roboto" w:hAnsi="Roboto"/>
          <w:ins w:id="863" w:author="Autor desconocido" w:date="2020-12-11T00:44:45Z"/>
        </w:rPr>
      </w:pPr>
      <w:ins w:id="862" w:author="Autor desconocido" w:date="2020-12-11T00:44:45Z">
        <w:r>
          <w:rPr>
            <w:rFonts w:ascii="Roboto" w:hAnsi="Roboto"/>
            <w:u w:val="single"/>
          </w:rPr>
          <w:t>DCU-02</w:t>
        </w:r>
      </w:ins>
    </w:p>
    <w:p>
      <w:pPr>
        <w:pStyle w:val="Normal"/>
        <w:bidi w:val="0"/>
        <w:rPr>
          <w:rFonts w:ascii="Roboto" w:hAnsi="Roboto"/>
          <w:ins w:id="865" w:author="Autor desconocido" w:date="2020-12-11T00:44:45Z"/>
        </w:rPr>
      </w:pPr>
      <w:ins w:id="864" w:author="Autor desconocido" w:date="2020-12-11T00:44:45Z">
        <w:r>
          <w:rPr>
            <w:rFonts w:ascii="Roboto" w:hAnsi="Roboto"/>
          </w:rPr>
        </w:r>
      </w:ins>
    </w:p>
    <w:p>
      <w:pPr>
        <w:pStyle w:val="Normal"/>
        <w:bidi w:val="0"/>
        <w:rPr>
          <w:rFonts w:ascii="Roboto" w:hAnsi="Roboto"/>
          <w:ins w:id="867" w:author="Autor desconocido" w:date="2020-12-11T00:44:45Z"/>
        </w:rPr>
      </w:pPr>
      <w:ins w:id="866" w:author="Autor desconocido" w:date="2020-12-11T00:44:45Z">
        <w:r>
          <w:rPr>
            <w:rFonts w:ascii="Roboto" w:hAnsi="Roboto"/>
          </w:rPr>
          <w:t>Diagrama del crud libros.</w:t>
        </w:r>
      </w:ins>
    </w:p>
    <w:p>
      <w:pPr>
        <w:pStyle w:val="Normal"/>
        <w:bidi w:val="0"/>
        <w:rPr>
          <w:rFonts w:ascii="Roboto" w:hAnsi="Roboto"/>
          <w:ins w:id="869" w:author="Autor desconocido" w:date="2020-12-11T00:44:45Z"/>
        </w:rPr>
      </w:pPr>
      <w:ins w:id="868" w:author="Autor desconocido" w:date="2020-12-11T00:44:45Z">
        <w:r>
          <w:rPr>
            <w:rFonts w:ascii="Roboto" w:hAnsi="Roboto"/>
          </w:rPr>
        </w:r>
      </w:ins>
    </w:p>
    <w:p>
      <w:pPr>
        <w:pStyle w:val="Normal"/>
        <w:bidi w:val="0"/>
        <w:rPr>
          <w:rFonts w:ascii="Roboto" w:hAnsi="Roboto"/>
          <w:ins w:id="871" w:author="Autor desconocido" w:date="2020-12-11T00:44:45Z"/>
        </w:rPr>
      </w:pPr>
      <w:ins w:id="870" w:author="Autor desconocido" w:date="2020-12-11T00:44:45Z">
        <w:r>
          <w:rPr>
            <w:rFonts w:ascii="Roboto" w:hAnsi="Roboto"/>
          </w:rPr>
          <w:drawing>
            <wp:anchor behindDoc="0" distT="0" distB="0" distL="0" distR="0" simplePos="0" locked="0" layoutInCell="0" allowOverlap="1" relativeHeight="30">
              <wp:simplePos x="0" y="0"/>
              <wp:positionH relativeFrom="column">
                <wp:posOffset>-708660</wp:posOffset>
              </wp:positionH>
              <wp:positionV relativeFrom="paragraph">
                <wp:posOffset>139700</wp:posOffset>
              </wp:positionV>
              <wp:extent cx="7538085" cy="5001260"/>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1"/>
                      <a:stretch>
                        <a:fillRect/>
                      </a:stretch>
                    </pic:blipFill>
                    <pic:spPr bwMode="auto">
                      <a:xfrm>
                        <a:off x="0" y="0"/>
                        <a:ext cx="7538085" cy="5001260"/>
                      </a:xfrm>
                      <a:prstGeom prst="rect">
                        <a:avLst/>
                      </a:prstGeom>
                    </pic:spPr>
                  </pic:pic>
                </a:graphicData>
              </a:graphic>
            </wp:anchor>
          </w:drawing>
        </w:r>
      </w:ins>
    </w:p>
    <w:p>
      <w:pPr>
        <w:pStyle w:val="Normal"/>
        <w:bidi w:val="0"/>
        <w:rPr>
          <w:rFonts w:ascii="Roboto" w:hAnsi="Roboto"/>
          <w:ins w:id="873" w:author="Autor desconocido" w:date="2020-12-11T00:44:45Z"/>
        </w:rPr>
      </w:pPr>
      <w:ins w:id="872" w:author="Autor desconocido" w:date="2020-12-11T00:44:45Z">
        <w:r>
          <w:rPr>
            <w:rFonts w:ascii="Roboto" w:hAnsi="Roboto"/>
          </w:rPr>
        </w:r>
      </w:ins>
    </w:p>
    <w:p>
      <w:pPr>
        <w:pStyle w:val="Normal"/>
        <w:bidi w:val="0"/>
        <w:rPr>
          <w:rFonts w:ascii="Roboto" w:hAnsi="Roboto"/>
          <w:ins w:id="875" w:author="Autor desconocido" w:date="2020-12-11T00:44:45Z"/>
        </w:rPr>
      </w:pPr>
      <w:ins w:id="874" w:author="Autor desconocido" w:date="2020-12-11T00:44:45Z">
        <w:r>
          <w:rPr>
            <w:rFonts w:ascii="Roboto" w:hAnsi="Roboto"/>
          </w:rPr>
        </w:r>
      </w:ins>
    </w:p>
    <w:p>
      <w:pPr>
        <w:pStyle w:val="Normal"/>
        <w:bidi w:val="0"/>
        <w:rPr>
          <w:rFonts w:ascii="Roboto" w:hAnsi="Roboto"/>
          <w:ins w:id="877" w:author="Autor desconocido" w:date="2020-12-11T00:44:45Z"/>
        </w:rPr>
      </w:pPr>
      <w:ins w:id="876" w:author="Autor desconocido" w:date="2020-12-11T00:44:45Z">
        <w:r>
          <w:rPr>
            <w:rFonts w:ascii="Roboto" w:hAnsi="Roboto"/>
          </w:rPr>
        </w:r>
      </w:ins>
    </w:p>
    <w:p>
      <w:pPr>
        <w:pStyle w:val="Normal"/>
        <w:bidi w:val="0"/>
        <w:rPr>
          <w:rFonts w:ascii="Roboto" w:hAnsi="Roboto"/>
          <w:ins w:id="879" w:author="Autor desconocido" w:date="2020-12-11T00:44:45Z"/>
        </w:rPr>
      </w:pPr>
      <w:ins w:id="878" w:author="Autor desconocido" w:date="2020-12-11T00:44:45Z">
        <w:r>
          <w:rPr>
            <w:rFonts w:ascii="Roboto" w:hAnsi="Roboto"/>
          </w:rPr>
        </w:r>
      </w:ins>
    </w:p>
    <w:p>
      <w:pPr>
        <w:pStyle w:val="Normal"/>
        <w:bidi w:val="0"/>
        <w:rPr>
          <w:rFonts w:ascii="Roboto" w:hAnsi="Roboto"/>
          <w:ins w:id="881" w:author="Autor desconocido" w:date="2020-12-11T00:44:45Z"/>
        </w:rPr>
      </w:pPr>
      <w:ins w:id="880" w:author="Autor desconocido" w:date="2020-12-11T00:44:45Z">
        <w:r>
          <w:rPr>
            <w:rFonts w:ascii="Roboto" w:hAnsi="Roboto"/>
          </w:rPr>
        </w:r>
      </w:ins>
    </w:p>
    <w:p>
      <w:pPr>
        <w:pStyle w:val="Normal"/>
        <w:bidi w:val="0"/>
        <w:rPr>
          <w:rFonts w:ascii="Roboto" w:hAnsi="Roboto"/>
          <w:ins w:id="883" w:author="Autor desconocido" w:date="2020-12-11T00:44:45Z"/>
        </w:rPr>
      </w:pPr>
      <w:ins w:id="882" w:author="Autor desconocido" w:date="2020-12-11T00:44:45Z">
        <w:r>
          <w:rPr>
            <w:rFonts w:ascii="Roboto" w:hAnsi="Roboto"/>
          </w:rPr>
        </w:r>
      </w:ins>
    </w:p>
    <w:p>
      <w:pPr>
        <w:pStyle w:val="Normal"/>
        <w:bidi w:val="0"/>
        <w:rPr>
          <w:rFonts w:ascii="Roboto" w:hAnsi="Roboto"/>
          <w:ins w:id="885" w:author="Autor desconocido" w:date="2020-12-11T00:44:45Z"/>
        </w:rPr>
      </w:pPr>
      <w:ins w:id="884" w:author="Autor desconocido" w:date="2020-12-11T00:44:45Z">
        <w:r>
          <w:rPr>
            <w:rFonts w:ascii="Roboto" w:hAnsi="Roboto"/>
          </w:rPr>
        </w:r>
      </w:ins>
    </w:p>
    <w:p>
      <w:pPr>
        <w:pStyle w:val="Normal"/>
        <w:bidi w:val="0"/>
        <w:rPr>
          <w:rFonts w:ascii="Roboto" w:hAnsi="Roboto"/>
          <w:ins w:id="887" w:author="Autor desconocido" w:date="2020-12-11T00:44:45Z"/>
        </w:rPr>
      </w:pPr>
      <w:ins w:id="886" w:author="Autor desconocido" w:date="2020-12-11T00:44:45Z">
        <w:r>
          <w:rPr>
            <w:rFonts w:ascii="Roboto" w:hAnsi="Roboto"/>
          </w:rPr>
        </w:r>
      </w:ins>
    </w:p>
    <w:p>
      <w:pPr>
        <w:pStyle w:val="Normal"/>
        <w:bidi w:val="0"/>
        <w:rPr>
          <w:rFonts w:ascii="Roboto" w:hAnsi="Roboto"/>
          <w:ins w:id="889" w:author="Autor desconocido" w:date="2020-12-11T00:44:45Z"/>
        </w:rPr>
      </w:pPr>
      <w:ins w:id="888" w:author="Autor desconocido" w:date="2020-12-11T00:44:45Z">
        <w:r>
          <w:rPr>
            <w:rFonts w:ascii="Roboto" w:hAnsi="Roboto"/>
          </w:rPr>
        </w:r>
      </w:ins>
    </w:p>
    <w:p>
      <w:pPr>
        <w:pStyle w:val="Normal"/>
        <w:bidi w:val="0"/>
        <w:rPr>
          <w:rFonts w:ascii="Roboto" w:hAnsi="Roboto"/>
          <w:ins w:id="891" w:author="Autor desconocido" w:date="2020-12-11T00:44:45Z"/>
        </w:rPr>
      </w:pPr>
      <w:ins w:id="890" w:author="Autor desconocido" w:date="2020-12-11T00:44:45Z">
        <w:r>
          <w:rPr>
            <w:rFonts w:ascii="Roboto" w:hAnsi="Roboto"/>
          </w:rPr>
        </w:r>
      </w:ins>
    </w:p>
    <w:p>
      <w:pPr>
        <w:pStyle w:val="Normal"/>
        <w:bidi w:val="0"/>
        <w:rPr>
          <w:rFonts w:ascii="Roboto" w:hAnsi="Roboto"/>
          <w:ins w:id="893" w:author="Autor desconocido" w:date="2020-12-11T00:44:45Z"/>
        </w:rPr>
      </w:pPr>
      <w:ins w:id="892" w:author="Autor desconocido" w:date="2020-12-11T00:44:45Z">
        <w:r>
          <w:rPr>
            <w:rFonts w:ascii="Roboto" w:hAnsi="Roboto"/>
          </w:rPr>
        </w:r>
      </w:ins>
    </w:p>
    <w:p>
      <w:pPr>
        <w:pStyle w:val="Normal"/>
        <w:bidi w:val="0"/>
        <w:rPr>
          <w:rFonts w:ascii="Roboto" w:hAnsi="Roboto"/>
          <w:ins w:id="895" w:author="Autor desconocido" w:date="2020-12-11T00:44:45Z"/>
        </w:rPr>
      </w:pPr>
      <w:ins w:id="894" w:author="Autor desconocido" w:date="2020-12-11T00:44:45Z">
        <w:r>
          <w:rPr>
            <w:rFonts w:ascii="Roboto" w:hAnsi="Roboto"/>
          </w:rPr>
        </w:r>
      </w:ins>
    </w:p>
    <w:p>
      <w:pPr>
        <w:pStyle w:val="Normal"/>
        <w:bidi w:val="0"/>
        <w:rPr>
          <w:rFonts w:ascii="Roboto" w:hAnsi="Roboto"/>
          <w:ins w:id="897" w:author="Autor desconocido" w:date="2020-12-11T00:44:45Z"/>
        </w:rPr>
      </w:pPr>
      <w:ins w:id="896" w:author="Autor desconocido" w:date="2020-12-11T00:44:45Z">
        <w:r>
          <w:rPr>
            <w:rFonts w:ascii="Roboto" w:hAnsi="Roboto"/>
          </w:rPr>
        </w:r>
      </w:ins>
    </w:p>
    <w:p>
      <w:pPr>
        <w:pStyle w:val="Normal"/>
        <w:bidi w:val="0"/>
        <w:rPr>
          <w:rFonts w:ascii="Roboto" w:hAnsi="Roboto"/>
          <w:ins w:id="899" w:author="Autor desconocido" w:date="2020-12-11T00:44:45Z"/>
        </w:rPr>
      </w:pPr>
      <w:ins w:id="898" w:author="Autor desconocido" w:date="2020-12-11T00:44:45Z">
        <w:r>
          <w:rPr>
            <w:rFonts w:ascii="Roboto" w:hAnsi="Roboto"/>
          </w:rPr>
        </w:r>
      </w:ins>
    </w:p>
    <w:p>
      <w:pPr>
        <w:pStyle w:val="Normal"/>
        <w:bidi w:val="0"/>
        <w:rPr>
          <w:rFonts w:ascii="Roboto" w:hAnsi="Roboto"/>
          <w:ins w:id="901" w:author="Autor desconocido" w:date="2020-12-11T00:44:45Z"/>
        </w:rPr>
      </w:pPr>
      <w:ins w:id="900" w:author="Autor desconocido" w:date="2020-12-11T00:44:45Z">
        <w:r>
          <w:rPr>
            <w:rFonts w:ascii="Roboto" w:hAnsi="Roboto"/>
          </w:rPr>
        </w:r>
      </w:ins>
    </w:p>
    <w:p>
      <w:pPr>
        <w:pStyle w:val="Normal"/>
        <w:bidi w:val="0"/>
        <w:rPr>
          <w:rFonts w:ascii="Roboto" w:hAnsi="Roboto"/>
          <w:ins w:id="903" w:author="Autor desconocido" w:date="2020-12-11T00:44:45Z"/>
        </w:rPr>
      </w:pPr>
      <w:ins w:id="902" w:author="Autor desconocido" w:date="2020-12-11T00:44:45Z">
        <w:r>
          <w:rPr>
            <w:rFonts w:ascii="Roboto" w:hAnsi="Roboto"/>
          </w:rPr>
        </w:r>
      </w:ins>
    </w:p>
    <w:p>
      <w:pPr>
        <w:pStyle w:val="Normal"/>
        <w:bidi w:val="0"/>
        <w:rPr>
          <w:rFonts w:ascii="Roboto" w:hAnsi="Roboto"/>
          <w:ins w:id="905" w:author="Autor desconocido" w:date="2020-12-11T00:44:45Z"/>
        </w:rPr>
      </w:pPr>
      <w:ins w:id="904" w:author="Autor desconocido" w:date="2020-12-11T00:44:45Z">
        <w:r>
          <w:rPr>
            <w:rFonts w:ascii="Roboto" w:hAnsi="Roboto"/>
          </w:rPr>
        </w:r>
      </w:ins>
    </w:p>
    <w:p>
      <w:pPr>
        <w:pStyle w:val="Normal"/>
        <w:bidi w:val="0"/>
        <w:rPr>
          <w:rFonts w:ascii="Roboto" w:hAnsi="Roboto"/>
          <w:ins w:id="907" w:author="Autor desconocido" w:date="2020-12-11T00:44:45Z"/>
        </w:rPr>
      </w:pPr>
      <w:ins w:id="906" w:author="Autor desconocido" w:date="2020-12-11T00:44:45Z">
        <w:r>
          <w:rPr>
            <w:rFonts w:ascii="Roboto" w:hAnsi="Roboto"/>
          </w:rPr>
        </w:r>
      </w:ins>
    </w:p>
    <w:p>
      <w:pPr>
        <w:pStyle w:val="Normal"/>
        <w:bidi w:val="0"/>
        <w:rPr>
          <w:rFonts w:ascii="Roboto" w:hAnsi="Roboto"/>
          <w:ins w:id="909" w:author="Autor desconocido" w:date="2020-12-11T00:44:45Z"/>
        </w:rPr>
      </w:pPr>
      <w:ins w:id="908" w:author="Autor desconocido" w:date="2020-12-11T00:44:45Z">
        <w:r>
          <w:rPr>
            <w:rFonts w:ascii="Roboto" w:hAnsi="Roboto"/>
          </w:rPr>
          <w:t>DCU-03</w:t>
        </w:r>
      </w:ins>
    </w:p>
    <w:p>
      <w:pPr>
        <w:pStyle w:val="Normal"/>
        <w:bidi w:val="0"/>
        <w:rPr>
          <w:rFonts w:ascii="Roboto" w:hAnsi="Roboto"/>
          <w:ins w:id="911" w:author="Autor desconocido" w:date="2020-12-11T00:44:45Z"/>
        </w:rPr>
      </w:pPr>
      <w:ins w:id="910" w:author="Autor desconocido" w:date="2020-12-11T00:44:45Z">
        <w:r>
          <w:rPr>
            <w:rFonts w:ascii="Roboto" w:hAnsi="Roboto"/>
          </w:rPr>
        </w:r>
      </w:ins>
    </w:p>
    <w:p>
      <w:pPr>
        <w:pStyle w:val="Normal"/>
        <w:bidi w:val="0"/>
        <w:rPr>
          <w:rFonts w:ascii="Roboto" w:hAnsi="Roboto"/>
        </w:rPr>
      </w:pPr>
      <w:ins w:id="912" w:author="Autor desconocido" w:date="2020-12-11T00:44:45Z">
        <w:r>
          <w:rPr>
            <w:rFonts w:ascii="Roboto" w:hAnsi="Roboto"/>
          </w:rPr>
          <w:t>Diagrama de búsqueda de libro</w:t>
        </w:r>
      </w:ins>
      <w:ins w:id="913" w:author="Autor desconocido" w:date="2020-12-11T00:44:45Z">
        <w:r>
          <w:drawing>
            <wp:anchor behindDoc="0" distT="0" distB="0" distL="0" distR="0" simplePos="0" locked="0" layoutInCell="0" allowOverlap="1" relativeHeight="31">
              <wp:simplePos x="0" y="0"/>
              <wp:positionH relativeFrom="column">
                <wp:posOffset>-673100</wp:posOffset>
              </wp:positionH>
              <wp:positionV relativeFrom="paragraph">
                <wp:posOffset>342900</wp:posOffset>
              </wp:positionV>
              <wp:extent cx="7513320" cy="5003800"/>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2"/>
                      <a:stretch>
                        <a:fillRect/>
                      </a:stretch>
                    </pic:blipFill>
                    <pic:spPr bwMode="auto">
                      <a:xfrm>
                        <a:off x="0" y="0"/>
                        <a:ext cx="7513320" cy="5003800"/>
                      </a:xfrm>
                      <a:prstGeom prst="rect">
                        <a:avLst/>
                      </a:prstGeom>
                    </pic:spPr>
                  </pic:pic>
                </a:graphicData>
              </a:graphic>
            </wp:anchor>
          </w:drawing>
          <w:rPrChange w:id="0" w:author="Autor desconocido" w:date="2020-12-11T01:30:31Z"/>
        </w:r>
      </w:ins>
      <w:ins w:id="914" w:author="Autor desconocido" w:date="2020-12-11T00:44:45Z">
        <w:r>
          <w:rPr>
            <w:rFonts w:ascii="Roboto" w:hAnsi="Roboto"/>
          </w:rPr>
          <w:t>.</w:t>
        </w:r>
      </w:ins>
    </w:p>
    <w:p>
      <w:pPr>
        <w:pStyle w:val="Ttulo1"/>
        <w:bidi w:val="0"/>
        <w:rPr>
          <w:rFonts w:ascii="Roboto" w:hAnsi="Roboto"/>
          <w:ins w:id="916" w:author="Autor desconocido" w:date="2020-12-11T00:45:41Z"/>
        </w:rPr>
      </w:pPr>
      <w:ins w:id="915" w:author="Autor desconocido" w:date="2020-12-11T00:45:41Z">
        <w:r>
          <w:rPr>
            <w:rFonts w:ascii="Roboto" w:hAnsi="Roboto"/>
          </w:rPr>
        </w:r>
      </w:ins>
    </w:p>
    <w:p>
      <w:pPr>
        <w:pStyle w:val="Cuerpodetexto"/>
        <w:bidi w:val="0"/>
        <w:rPr>
          <w:rFonts w:ascii="Roboto" w:hAnsi="Roboto"/>
          <w:ins w:id="918" w:author="Autor desconocido" w:date="2020-12-11T00:45:41Z"/>
        </w:rPr>
      </w:pPr>
      <w:ins w:id="917" w:author="Autor desconocido" w:date="2020-12-11T00:45:41Z">
        <w:r>
          <w:rPr>
            <w:rFonts w:ascii="Roboto" w:hAnsi="Roboto"/>
          </w:rPr>
        </w:r>
      </w:ins>
    </w:p>
    <w:p>
      <w:pPr>
        <w:pStyle w:val="Cuerpodetexto"/>
        <w:bidi w:val="0"/>
        <w:rPr>
          <w:rFonts w:ascii="Roboto" w:hAnsi="Roboto"/>
          <w:ins w:id="920" w:author="Autor desconocido" w:date="2020-12-11T00:45:41Z"/>
        </w:rPr>
      </w:pPr>
      <w:ins w:id="919" w:author="Autor desconocido" w:date="2020-12-11T00:45:41Z">
        <w:r>
          <w:rPr>
            <w:rFonts w:ascii="Roboto" w:hAnsi="Roboto"/>
          </w:rPr>
        </w:r>
      </w:ins>
    </w:p>
    <w:p>
      <w:pPr>
        <w:pStyle w:val="Cuerpodetexto"/>
        <w:bidi w:val="0"/>
        <w:rPr>
          <w:rFonts w:ascii="Roboto" w:hAnsi="Roboto"/>
          <w:ins w:id="922" w:author="Autor desconocido" w:date="2020-12-11T00:45:41Z"/>
        </w:rPr>
      </w:pPr>
      <w:ins w:id="921" w:author="Autor desconocido" w:date="2020-12-11T00:45:41Z">
        <w:r>
          <w:rPr>
            <w:rFonts w:ascii="Roboto" w:hAnsi="Roboto"/>
          </w:rPr>
        </w:r>
      </w:ins>
    </w:p>
    <w:p>
      <w:pPr>
        <w:pStyle w:val="Cuerpodetexto"/>
        <w:bidi w:val="0"/>
        <w:rPr>
          <w:rFonts w:ascii="Roboto" w:hAnsi="Roboto"/>
          <w:ins w:id="924" w:author="Autor desconocido" w:date="2020-12-11T00:45:41Z"/>
        </w:rPr>
      </w:pPr>
      <w:ins w:id="923" w:author="Autor desconocido" w:date="2020-12-11T00:45:41Z">
        <w:r>
          <w:rPr>
            <w:rFonts w:ascii="Roboto" w:hAnsi="Roboto"/>
          </w:rPr>
        </w:r>
      </w:ins>
    </w:p>
    <w:p>
      <w:pPr>
        <w:pStyle w:val="Cuerpodetexto"/>
        <w:bidi w:val="0"/>
        <w:rPr>
          <w:rFonts w:ascii="Roboto" w:hAnsi="Roboto"/>
          <w:ins w:id="926" w:author="Autor desconocido" w:date="2020-12-11T00:45:41Z"/>
        </w:rPr>
      </w:pPr>
      <w:ins w:id="925" w:author="Autor desconocido" w:date="2020-12-11T00:45:41Z">
        <w:r>
          <w:rPr>
            <w:rFonts w:ascii="Roboto" w:hAnsi="Roboto"/>
          </w:rPr>
        </w:r>
      </w:ins>
    </w:p>
    <w:p>
      <w:pPr>
        <w:pStyle w:val="Ttulo1"/>
        <w:bidi w:val="0"/>
        <w:rPr>
          <w:rFonts w:ascii="Roboto" w:hAnsi="Roboto"/>
          <w:ins w:id="929" w:author="Autor desconocido" w:date="2020-12-11T00:45:53Z"/>
        </w:rPr>
      </w:pPr>
      <w:bookmarkStart w:id="12" w:name="__RefHeading___Toc555_228099368"/>
      <w:bookmarkEnd w:id="12"/>
      <w:r>
        <w:rPr>
          <w:rFonts w:ascii="Roboto" w:hAnsi="Roboto"/>
          <w:rPrChange w:id="0" w:author="Autor desconocido" w:date="2020-12-11T01:30:31Z"/>
        </w:rPr>
        <w:t>4. DISEÑO DE LA SOLUCIÓN</w:t>
      </w:r>
      <w:ins w:id="928" w:author="Autor desconocido" w:date="2020-12-10T23:17:41Z">
        <w:r>
          <w:rPr>
            <w:rFonts w:ascii="Roboto" w:hAnsi="Roboto"/>
          </w:rPr>
          <w:t>.</w:t>
        </w:r>
      </w:ins>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ins w:id="934" w:author="Autor desconocido" w:date="2020-12-11T00:46:00Z"/>
        </w:rPr>
      </w:pPr>
      <w:ins w:id="931" w:author="Autor desconocido" w:date="2020-12-10T23:23:21Z">
        <w:bookmarkStart w:id="13" w:name="__RefHeading___Toc557_228099368"/>
        <w:bookmarkEnd w:id="13"/>
        <w:r>
          <w:rPr>
            <w:rFonts w:ascii="Roboto" w:hAnsi="Roboto"/>
          </w:rPr>
          <w:t xml:space="preserve">4.1 </w:t>
        </w:r>
      </w:ins>
      <w:r>
        <w:rPr>
          <w:rFonts w:ascii="Roboto" w:hAnsi="Roboto"/>
          <w:rPrChange w:id="0" w:author="Autor desconocido" w:date="2020-12-11T01:30:31Z"/>
        </w:rPr>
        <w:t>Diseño de la interfaz de usuario y prototipos</w:t>
      </w:r>
      <w:ins w:id="933" w:author="Autor desconocido" w:date="2020-12-10T23:17:52Z">
        <w:r>
          <w:rPr>
            <w:rFonts w:ascii="Roboto" w:hAnsi="Roboto"/>
          </w:rPr>
          <w:t>.</w:t>
        </w:r>
      </w:ins>
    </w:p>
    <w:p>
      <w:pPr>
        <w:pStyle w:val="Cuerpodetexto"/>
        <w:bidi w:val="0"/>
        <w:rPr>
          <w:rFonts w:ascii="Roboto" w:hAnsi="Roboto" w:eastAsia="Roboto" w:cs="Roboto"/>
          <w:ins w:id="936" w:author="Autor desconocido" w:date="2020-12-11T00:46:00Z"/>
          <w:sz w:val="32"/>
          <w:szCs w:val="32"/>
        </w:rPr>
      </w:pPr>
      <w:ins w:id="935" w:author="Autor desconocido" w:date="2020-12-11T00:46:00Z">
        <w:r>
          <w:rPr>
            <w:rFonts w:eastAsia="Roboto" w:cs="Roboto" w:ascii="Roboto" w:hAnsi="Roboto"/>
            <w:sz w:val="32"/>
            <w:szCs w:val="32"/>
          </w:rPr>
        </w:r>
      </w:ins>
    </w:p>
    <w:p>
      <w:pPr>
        <w:pStyle w:val="LOnormal"/>
        <w:rPr>
          <w:rFonts w:ascii="Roboto" w:hAnsi="Roboto" w:eastAsia="Roboto" w:cs="Roboto"/>
          <w:ins w:id="938" w:author="Autor desconocido" w:date="2020-12-11T00:46:00Z"/>
        </w:rPr>
      </w:pPr>
      <w:ins w:id="937" w:author="Autor desconocido" w:date="2020-12-11T00:46:00Z">
        <w:r>
          <w:rPr>
            <w:rFonts w:eastAsia="Roboto" w:cs="Roboto" w:ascii="Roboto" w:hAnsi="Roboto"/>
          </w:rPr>
        </w:r>
      </w:ins>
    </w:p>
    <w:p>
      <w:pPr>
        <w:pStyle w:val="LOnormal"/>
        <w:rPr>
          <w:rFonts w:ascii="Roboto" w:hAnsi="Roboto"/>
          <w:ins w:id="940" w:author="Autor desconocido" w:date="2020-12-11T00:46:00Z"/>
        </w:rPr>
      </w:pPr>
      <w:ins w:id="939" w:author="Autor desconocido" w:date="2020-12-11T00:46:00Z">
        <w:r>
          <w:rPr>
            <w:rFonts w:eastAsia="Roboto" w:cs="Roboto" w:ascii="Roboto" w:hAnsi="Roboto"/>
          </w:rPr>
          <w:t>La interfaz de usuario es el medio con que el usuario puede comunicarse con una máquina, equipo, computadora o dispositivo, y comprende todos los puntos de contacto entre el usuario y el equipo.</w:t>
        </w:r>
      </w:ins>
    </w:p>
    <w:p>
      <w:pPr>
        <w:pStyle w:val="LOnormal"/>
        <w:rPr>
          <w:rFonts w:ascii="Roboto" w:hAnsi="Roboto" w:eastAsia="Roboto" w:cs="Roboto"/>
          <w:ins w:id="942" w:author="Autor desconocido" w:date="2020-12-11T00:46:00Z"/>
        </w:rPr>
      </w:pPr>
      <w:ins w:id="941" w:author="Autor desconocido" w:date="2020-12-11T00:46:00Z">
        <w:r>
          <w:rPr>
            <w:rFonts w:eastAsia="Roboto" w:cs="Roboto" w:ascii="Roboto" w:hAnsi="Roboto"/>
          </w:rPr>
        </w:r>
      </w:ins>
    </w:p>
    <w:p>
      <w:pPr>
        <w:pStyle w:val="LOnormal"/>
        <w:rPr>
          <w:rFonts w:ascii="Roboto" w:hAnsi="Roboto"/>
          <w:ins w:id="944" w:author="Autor desconocido" w:date="2020-12-11T00:46:00Z"/>
        </w:rPr>
      </w:pPr>
      <w:ins w:id="943" w:author="Autor desconocido" w:date="2020-12-11T00:46:00Z">
        <w:r>
          <w:rPr>
            <w:rFonts w:eastAsia="Roboto" w:cs="Roboto" w:ascii="Roboto" w:hAnsi="Roboto"/>
          </w:rPr>
          <w:t>Normalmente suelen ser fáciles de entender y fáciles de accionar, aunque en el ámbito de la informática es preferible referirse a que suelen ser "usables", "amigables e intuitivos" porque es complejo y subjetivo decir "fácil".</w:t>
        </w:r>
      </w:ins>
    </w:p>
    <w:p>
      <w:pPr>
        <w:pStyle w:val="LOnormal"/>
        <w:rPr>
          <w:rFonts w:ascii="Roboto" w:hAnsi="Roboto" w:eastAsia="Roboto" w:cs="Roboto"/>
          <w:ins w:id="946" w:author="Autor desconocido" w:date="2020-12-11T00:46:00Z"/>
        </w:rPr>
      </w:pPr>
      <w:ins w:id="945" w:author="Autor desconocido" w:date="2020-12-11T00:46:00Z">
        <w:r>
          <w:rPr>
            <w:rFonts w:eastAsia="Roboto" w:cs="Roboto" w:ascii="Roboto" w:hAnsi="Roboto"/>
          </w:rPr>
        </w:r>
      </w:ins>
    </w:p>
    <w:p>
      <w:pPr>
        <w:pStyle w:val="LOnormal"/>
        <w:rPr>
          <w:rFonts w:ascii="Roboto" w:hAnsi="Roboto" w:eastAsia="Roboto" w:cs="Roboto"/>
          <w:ins w:id="948" w:author="Autor desconocido" w:date="2020-12-11T00:46:00Z"/>
        </w:rPr>
      </w:pPr>
      <w:ins w:id="947" w:author="Autor desconocido" w:date="2020-12-11T00:46:00Z">
        <w:r>
          <w:rPr>
            <w:rFonts w:eastAsia="Roboto" w:cs="Roboto" w:ascii="Roboto" w:hAnsi="Roboto"/>
          </w:rPr>
        </w:r>
      </w:ins>
    </w:p>
    <w:p>
      <w:pPr>
        <w:pStyle w:val="LOnormal"/>
        <w:rPr>
          <w:rFonts w:ascii="Roboto" w:hAnsi="Roboto" w:eastAsia="Roboto" w:cs="Roboto"/>
          <w:ins w:id="950" w:author="Autor desconocido" w:date="2020-12-11T00:46:00Z"/>
        </w:rPr>
      </w:pPr>
      <w:ins w:id="949" w:author="Autor desconocido" w:date="2020-12-11T00:46:00Z">
        <w:r>
          <w:rPr>
            <w:rFonts w:eastAsia="Roboto" w:cs="Roboto" w:ascii="Roboto" w:hAnsi="Roboto"/>
          </w:rPr>
        </w:r>
      </w:ins>
    </w:p>
    <w:p>
      <w:pPr>
        <w:pStyle w:val="LOnormal"/>
        <w:jc w:val="center"/>
        <w:rPr>
          <w:rFonts w:ascii="Roboto" w:hAnsi="Roboto"/>
          <w:ins w:id="953" w:author="Autor desconocido" w:date="2020-12-11T00:46:00Z"/>
        </w:rPr>
      </w:pPr>
      <w:r>
        <w:rPr>
          <w:rFonts w:ascii="Roboto" w:hAnsi="Roboto"/>
          <w:rPrChange w:id="0" w:author="Autor desconocido" w:date="2020-12-11T01:30:31Z"/>
        </w:rPr>
        <w:drawing>
          <wp:inline distT="0" distB="0" distL="0" distR="0">
            <wp:extent cx="2703195" cy="4925695"/>
            <wp:effectExtent l="0" t="0" r="0" b="0"/>
            <wp:docPr id="1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descr=""/>
                    <pic:cNvPicPr>
                      <a:picLocks noChangeAspect="1" noChangeArrowheads="1"/>
                    </pic:cNvPicPr>
                  </pic:nvPicPr>
                  <pic:blipFill>
                    <a:blip r:embed="rId13"/>
                    <a:stretch>
                      <a:fillRect/>
                    </a:stretch>
                  </pic:blipFill>
                  <pic:spPr bwMode="auto">
                    <a:xfrm>
                      <a:off x="0" y="0"/>
                      <a:ext cx="2703195" cy="4925695"/>
                    </a:xfrm>
                    <a:prstGeom prst="rect">
                      <a:avLst/>
                    </a:prstGeom>
                  </pic:spPr>
                </pic:pic>
              </a:graphicData>
            </a:graphic>
          </wp:inline>
        </w:drawing>
      </w:r>
      <w:r>
        <w:rPr>
          <w:rFonts w:ascii="Roboto" w:hAnsi="Roboto"/>
          <w:rPrChange w:id="0" w:author="Autor desconocido" w:date="2020-12-11T01:30:31Z"/>
        </w:rPr>
        <w:drawing>
          <wp:inline distT="0" distB="0" distL="0" distR="0">
            <wp:extent cx="2655570" cy="4928870"/>
            <wp:effectExtent l="0" t="0" r="0" b="0"/>
            <wp:docPr id="1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descr=""/>
                    <pic:cNvPicPr>
                      <a:picLocks noChangeAspect="1" noChangeArrowheads="1"/>
                    </pic:cNvPicPr>
                  </pic:nvPicPr>
                  <pic:blipFill>
                    <a:blip r:embed="rId14"/>
                    <a:stretch>
                      <a:fillRect/>
                    </a:stretch>
                  </pic:blipFill>
                  <pic:spPr bwMode="auto">
                    <a:xfrm>
                      <a:off x="0" y="0"/>
                      <a:ext cx="2655570" cy="4928870"/>
                    </a:xfrm>
                    <a:prstGeom prst="rect">
                      <a:avLst/>
                    </a:prstGeom>
                  </pic:spPr>
                </pic:pic>
              </a:graphicData>
            </a:graphic>
          </wp:inline>
        </w:drawing>
      </w:r>
    </w:p>
    <w:p>
      <w:pPr>
        <w:pStyle w:val="LOnormal"/>
        <w:jc w:val="right"/>
        <w:rPr>
          <w:rFonts w:ascii="Roboto" w:hAnsi="Roboto" w:eastAsia="Roboto" w:cs="Roboto"/>
          <w:ins w:id="955" w:author="Autor desconocido" w:date="2020-12-11T00:46:00Z"/>
        </w:rPr>
      </w:pPr>
      <w:ins w:id="954" w:author="Autor desconocido" w:date="2020-12-11T00:46:00Z">
        <w:r>
          <w:rPr>
            <w:rFonts w:eastAsia="Roboto" w:cs="Roboto" w:ascii="Roboto" w:hAnsi="Roboto"/>
          </w:rPr>
        </w:r>
      </w:ins>
    </w:p>
    <w:p>
      <w:pPr>
        <w:pStyle w:val="LOnormal"/>
        <w:jc w:val="right"/>
        <w:rPr>
          <w:rFonts w:ascii="Roboto" w:hAnsi="Roboto" w:eastAsia="Roboto" w:cs="Roboto"/>
          <w:ins w:id="957" w:author="Autor desconocido" w:date="2020-12-11T00:46:00Z"/>
        </w:rPr>
      </w:pPr>
      <w:ins w:id="956" w:author="Autor desconocido" w:date="2020-12-11T00:46:00Z">
        <w:r>
          <w:rPr>
            <w:rFonts w:eastAsia="Roboto" w:cs="Roboto" w:ascii="Roboto" w:hAnsi="Roboto"/>
          </w:rPr>
        </w:r>
      </w:ins>
    </w:p>
    <w:p>
      <w:pPr>
        <w:pStyle w:val="LOnormal"/>
        <w:rPr>
          <w:rFonts w:ascii="Roboto" w:hAnsi="Roboto" w:eastAsia="Roboto" w:cs="Roboto"/>
          <w:ins w:id="959" w:author="Autor desconocido" w:date="2020-12-11T00:46:00Z"/>
        </w:rPr>
      </w:pPr>
      <w:ins w:id="958" w:author="Autor desconocido" w:date="2020-12-11T00:46:00Z">
        <w:r>
          <w:rPr>
            <w:rFonts w:eastAsia="Roboto" w:cs="Roboto" w:ascii="Roboto" w:hAnsi="Roboto"/>
          </w:rPr>
        </w:r>
      </w:ins>
    </w:p>
    <w:p>
      <w:pPr>
        <w:pStyle w:val="LOnormal"/>
        <w:rPr/>
      </w:pPr>
      <w:ins w:id="960" w:author="Autor desconocido" w:date="2020-12-11T00:46:00Z">
        <w:r>
          <w:rPr>
            <w:rFonts w:ascii="Roboto" w:hAnsi="Roboto"/>
          </w:rPr>
          <w:t>Fuente:</w:t>
        </w:r>
      </w:ins>
      <w:hyperlink r:id="rId15">
        <w:ins w:id="961" w:author="Autor desconocido" w:date="2020-12-11T00:46:00Z">
          <w:r>
            <w:rPr>
              <w:rFonts w:ascii="Roboto" w:hAnsi="Roboto"/>
              <w:color w:val="1155CC"/>
              <w:u w:val="single"/>
            </w:rPr>
            <w:t>https://es.wikipedia.org/wiki/Interfaz_de_usuario#:~:text=La%20interfaz%20de%20usuario%20es,el%20usuario%20y%20el%20equipo.</w:t>
          </w:r>
        </w:ins>
      </w:hyperlink>
    </w:p>
    <w:p>
      <w:pPr>
        <w:pStyle w:val="LOnormal"/>
        <w:rPr>
          <w:rFonts w:ascii="Roboto" w:hAnsi="Roboto" w:eastAsia="Roboto" w:cs="Roboto"/>
          <w:ins w:id="964" w:author="Autor desconocido" w:date="2020-12-11T00:46:00Z"/>
        </w:rPr>
      </w:pPr>
      <w:ins w:id="963" w:author="Autor desconocido" w:date="2020-12-11T00:46:00Z">
        <w:r>
          <w:rPr>
            <w:rFonts w:eastAsia="Roboto" w:cs="Roboto" w:ascii="Roboto" w:hAnsi="Roboto"/>
          </w:rPr>
        </w:r>
      </w:ins>
    </w:p>
    <w:p>
      <w:pPr>
        <w:pStyle w:val="LOnormal"/>
        <w:rPr>
          <w:rFonts w:ascii="Roboto" w:hAnsi="Roboto" w:eastAsia="Roboto" w:cs="Roboto"/>
          <w:ins w:id="966" w:author="Autor desconocido" w:date="2020-12-11T00:46:00Z"/>
        </w:rPr>
      </w:pPr>
      <w:ins w:id="965" w:author="Autor desconocido" w:date="2020-12-11T00:46:00Z">
        <w:r>
          <w:rPr>
            <w:rFonts w:eastAsia="Roboto" w:cs="Roboto" w:ascii="Roboto" w:hAnsi="Roboto"/>
          </w:rPr>
        </w:r>
      </w:ins>
    </w:p>
    <w:p>
      <w:pPr>
        <w:pStyle w:val="LOnormal"/>
        <w:jc w:val="center"/>
        <w:rPr>
          <w:rFonts w:ascii="Roboto" w:hAnsi="Roboto"/>
          <w:ins w:id="968" w:author="Autor desconocido" w:date="2020-12-11T00:46:00Z"/>
        </w:rPr>
      </w:pPr>
      <w:ins w:id="967" w:author="Autor desconocido" w:date="2020-12-11T00:46:00Z">
        <w:r>
          <w:rPr>
            <w:rFonts w:eastAsia="Roboto" w:cs="Roboto" w:ascii="Roboto" w:hAnsi="Roboto"/>
            <w:sz w:val="32"/>
            <w:szCs w:val="32"/>
          </w:rPr>
          <w:t>Elementos interactivos de la interfaz de usuario.</w:t>
        </w:r>
      </w:ins>
    </w:p>
    <w:p>
      <w:pPr>
        <w:pStyle w:val="LOnormal"/>
        <w:jc w:val="center"/>
        <w:rPr>
          <w:rFonts w:ascii="Roboto" w:hAnsi="Roboto" w:eastAsia="Roboto" w:cs="Roboto"/>
          <w:ins w:id="970" w:author="Autor desconocido" w:date="2020-12-11T00:46:00Z"/>
          <w:sz w:val="32"/>
          <w:szCs w:val="32"/>
        </w:rPr>
      </w:pPr>
      <w:ins w:id="969" w:author="Autor desconocido" w:date="2020-12-11T00:46:00Z">
        <w:r>
          <w:rPr>
            <w:rFonts w:eastAsia="Roboto" w:cs="Roboto" w:ascii="Roboto" w:hAnsi="Roboto"/>
            <w:sz w:val="32"/>
            <w:szCs w:val="32"/>
          </w:rPr>
        </w:r>
      </w:ins>
    </w:p>
    <w:p>
      <w:pPr>
        <w:pStyle w:val="LOnormal"/>
        <w:rPr>
          <w:rFonts w:ascii="Roboto" w:hAnsi="Roboto"/>
          <w:ins w:id="972" w:author="Autor desconocido" w:date="2020-12-11T00:46:00Z"/>
        </w:rPr>
      </w:pPr>
      <w:ins w:id="971" w:author="Autor desconocido" w:date="2020-12-11T00:46:00Z">
        <w:r>
          <w:rPr>
            <w:rFonts w:eastAsia="Roboto" w:cs="Roboto" w:ascii="Roboto" w:hAnsi="Roboto"/>
          </w:rPr>
          <w:t>En el diseño interactivo de interfaces, todos los elementos que fomenten la realimentación son fundamentales, ya que el usuario debe estar informado en cada momento de las acciones que realiza.</w:t>
        </w:r>
      </w:ins>
    </w:p>
    <w:p>
      <w:pPr>
        <w:pStyle w:val="LOnormal"/>
        <w:rPr>
          <w:rFonts w:ascii="Roboto" w:hAnsi="Roboto" w:eastAsia="Roboto" w:cs="Roboto"/>
          <w:ins w:id="974" w:author="Autor desconocido" w:date="2020-12-11T00:46:00Z"/>
        </w:rPr>
      </w:pPr>
      <w:ins w:id="973" w:author="Autor desconocido" w:date="2020-12-11T00:46:00Z">
        <w:r>
          <w:rPr>
            <w:rFonts w:eastAsia="Roboto" w:cs="Roboto" w:ascii="Roboto" w:hAnsi="Roboto"/>
          </w:rPr>
        </w:r>
      </w:ins>
    </w:p>
    <w:p>
      <w:pPr>
        <w:pStyle w:val="LOnormal"/>
        <w:rPr>
          <w:rFonts w:ascii="Roboto" w:hAnsi="Roboto"/>
          <w:ins w:id="976" w:author="Autor desconocido" w:date="2020-12-11T00:46:00Z"/>
        </w:rPr>
      </w:pPr>
      <w:ins w:id="975" w:author="Autor desconocido" w:date="2020-12-11T00:46:00Z">
        <w:r>
          <w:rPr>
            <w:rFonts w:eastAsia="Roboto" w:cs="Roboto" w:ascii="Roboto" w:hAnsi="Roboto"/>
          </w:rPr>
          <w:t>Para el diseño de elementos interactivos en interfaces , hay que tener en cuenta el tipo de acciones que se van a llevar a cabo y cuál es la interacción más apropiada de cada una con el usuario.</w:t>
        </w:r>
      </w:ins>
    </w:p>
    <w:p>
      <w:pPr>
        <w:pStyle w:val="LOnormal"/>
        <w:rPr>
          <w:rFonts w:ascii="Roboto" w:hAnsi="Roboto" w:eastAsia="Roboto" w:cs="Roboto"/>
          <w:ins w:id="978" w:author="Autor desconocido" w:date="2020-12-11T00:46:00Z"/>
        </w:rPr>
      </w:pPr>
      <w:ins w:id="977" w:author="Autor desconocido" w:date="2020-12-11T00:46:00Z">
        <w:r>
          <w:rPr>
            <w:rFonts w:eastAsia="Roboto" w:cs="Roboto" w:ascii="Roboto" w:hAnsi="Roboto"/>
          </w:rPr>
        </w:r>
      </w:ins>
    </w:p>
    <w:p>
      <w:pPr>
        <w:pStyle w:val="LOnormal"/>
        <w:rPr>
          <w:rFonts w:ascii="Roboto" w:hAnsi="Roboto"/>
          <w:ins w:id="980" w:author="Autor desconocido" w:date="2020-12-11T00:46:00Z"/>
        </w:rPr>
      </w:pPr>
      <w:ins w:id="979" w:author="Autor desconocido" w:date="2020-12-11T00:46:00Z">
        <w:r>
          <w:rPr>
            <w:rFonts w:eastAsia="Roboto" w:cs="Roboto" w:ascii="Roboto" w:hAnsi="Roboto"/>
          </w:rPr>
          <w:t>En este caso, observamos una interfaz dotada por elementos interactivos, siendo su finalidad el testeo de ésta y la decisión final de la interfaz de la aplicación.</w:t>
        </w:r>
      </w:ins>
    </w:p>
    <w:p>
      <w:pPr>
        <w:pStyle w:val="LOnormal"/>
        <w:rPr>
          <w:rFonts w:ascii="Roboto" w:hAnsi="Roboto" w:eastAsia="Roboto" w:cs="Roboto"/>
          <w:ins w:id="982" w:author="Autor desconocido" w:date="2020-12-11T00:46:00Z"/>
        </w:rPr>
      </w:pPr>
      <w:ins w:id="981" w:author="Autor desconocido" w:date="2020-12-11T00:46:00Z">
        <w:r>
          <w:rPr>
            <w:rFonts w:eastAsia="Roboto" w:cs="Roboto" w:ascii="Roboto" w:hAnsi="Roboto"/>
          </w:rPr>
        </w:r>
      </w:ins>
    </w:p>
    <w:p>
      <w:pPr>
        <w:pStyle w:val="LOnormal"/>
        <w:jc w:val="center"/>
        <w:rPr>
          <w:rFonts w:ascii="Roboto" w:hAnsi="Roboto"/>
          <w:ins w:id="985" w:author="Autor desconocido" w:date="2020-12-11T00:46:00Z"/>
        </w:rPr>
      </w:pPr>
      <w:r>
        <w:rPr>
          <w:rFonts w:ascii="Roboto" w:hAnsi="Roboto"/>
          <w:rPrChange w:id="0" w:author="Autor desconocido" w:date="2020-12-11T01:30:31Z"/>
        </w:rPr>
        <w:drawing>
          <wp:inline distT="0" distB="0" distL="0" distR="0">
            <wp:extent cx="2517775" cy="4976495"/>
            <wp:effectExtent l="0" t="0" r="0" b="0"/>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6"/>
                    <a:stretch>
                      <a:fillRect/>
                    </a:stretch>
                  </pic:blipFill>
                  <pic:spPr bwMode="auto">
                    <a:xfrm>
                      <a:off x="0" y="0"/>
                      <a:ext cx="2517775" cy="4976495"/>
                    </a:xfrm>
                    <a:prstGeom prst="rect">
                      <a:avLst/>
                    </a:prstGeom>
                  </pic:spPr>
                </pic:pic>
              </a:graphicData>
            </a:graphic>
          </wp:inline>
        </w:drawing>
      </w:r>
      <w:r>
        <w:rPr>
          <w:rFonts w:ascii="Roboto" w:hAnsi="Roboto"/>
          <w:rPrChange w:id="0" w:author="Autor desconocido" w:date="2020-12-11T01:30:31Z"/>
        </w:rPr>
        <w:drawing>
          <wp:inline distT="0" distB="0" distL="0" distR="0">
            <wp:extent cx="2693035" cy="4963160"/>
            <wp:effectExtent l="0" t="0" r="0" b="0"/>
            <wp:docPr id="1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descr=""/>
                    <pic:cNvPicPr>
                      <a:picLocks noChangeAspect="1" noChangeArrowheads="1"/>
                    </pic:cNvPicPr>
                  </pic:nvPicPr>
                  <pic:blipFill>
                    <a:blip r:embed="rId17"/>
                    <a:stretch>
                      <a:fillRect/>
                    </a:stretch>
                  </pic:blipFill>
                  <pic:spPr bwMode="auto">
                    <a:xfrm>
                      <a:off x="0" y="0"/>
                      <a:ext cx="2693035" cy="4963160"/>
                    </a:xfrm>
                    <a:prstGeom prst="rect">
                      <a:avLst/>
                    </a:prstGeom>
                  </pic:spPr>
                </pic:pic>
              </a:graphicData>
            </a:graphic>
          </wp:inline>
        </w:drawing>
      </w:r>
    </w:p>
    <w:p>
      <w:pPr>
        <w:pStyle w:val="LOnormal"/>
        <w:rPr>
          <w:rFonts w:ascii="Roboto" w:hAnsi="Roboto" w:eastAsia="Roboto" w:cs="Roboto"/>
          <w:ins w:id="987" w:author="Autor desconocido" w:date="2020-12-11T00:46:00Z"/>
        </w:rPr>
      </w:pPr>
      <w:ins w:id="986" w:author="Autor desconocido" w:date="2020-12-11T00:46:00Z">
        <w:r>
          <w:rPr>
            <w:rFonts w:eastAsia="Roboto" w:cs="Roboto" w:ascii="Roboto" w:hAnsi="Roboto"/>
          </w:rPr>
        </w:r>
      </w:ins>
    </w:p>
    <w:p>
      <w:pPr>
        <w:pStyle w:val="LOnormal"/>
        <w:rPr>
          <w:rFonts w:ascii="Roboto" w:hAnsi="Roboto" w:eastAsia="Roboto" w:cs="Roboto"/>
          <w:ins w:id="989" w:author="Autor desconocido" w:date="2020-12-11T00:46:00Z"/>
        </w:rPr>
      </w:pPr>
      <w:ins w:id="988" w:author="Autor desconocido" w:date="2020-12-11T00:46:00Z">
        <w:r>
          <w:rPr>
            <w:rFonts w:eastAsia="Roboto" w:cs="Roboto" w:ascii="Roboto" w:hAnsi="Roboto"/>
          </w:rPr>
        </w:r>
      </w:ins>
    </w:p>
    <w:p>
      <w:pPr>
        <w:pStyle w:val="LOnormal"/>
        <w:rPr>
          <w:rFonts w:ascii="Roboto" w:hAnsi="Roboto" w:eastAsia="Roboto" w:cs="Roboto"/>
          <w:ins w:id="991" w:author="Autor desconocido" w:date="2020-12-11T00:46:00Z"/>
        </w:rPr>
      </w:pPr>
      <w:ins w:id="990" w:author="Autor desconocido" w:date="2020-12-11T00:46:00Z">
        <w:r>
          <w:rPr>
            <w:rFonts w:eastAsia="Roboto" w:cs="Roboto" w:ascii="Roboto" w:hAnsi="Roboto"/>
          </w:rPr>
        </w:r>
      </w:ins>
    </w:p>
    <w:p>
      <w:pPr>
        <w:pStyle w:val="LOnormal"/>
        <w:rPr>
          <w:rFonts w:ascii="Roboto" w:hAnsi="Roboto" w:eastAsia="Roboto" w:cs="Roboto"/>
          <w:ins w:id="993" w:author="Autor desconocido" w:date="2020-12-11T00:46:00Z"/>
        </w:rPr>
      </w:pPr>
      <w:ins w:id="992" w:author="Autor desconocido" w:date="2020-12-11T00:46:00Z">
        <w:r>
          <w:rPr>
            <w:rFonts w:eastAsia="Roboto" w:cs="Roboto" w:ascii="Roboto" w:hAnsi="Roboto"/>
          </w:rPr>
        </w:r>
      </w:ins>
    </w:p>
    <w:p>
      <w:pPr>
        <w:pStyle w:val="LOnormal"/>
        <w:rPr/>
      </w:pPr>
      <w:ins w:id="994" w:author="Autor desconocido" w:date="2020-12-11T00:46:00Z">
        <w:r>
          <w:rPr>
            <w:rFonts w:ascii="Roboto" w:hAnsi="Roboto"/>
          </w:rPr>
          <w:t>Fuente:</w:t>
        </w:r>
      </w:ins>
      <w:hyperlink r:id="rId18">
        <w:ins w:id="995" w:author="Autor desconocido" w:date="2020-12-11T00:46:00Z">
          <w:r>
            <w:rPr>
              <w:rFonts w:ascii="Roboto" w:hAnsi="Roboto"/>
              <w:color w:val="1155CC"/>
              <w:u w:val="single"/>
            </w:rPr>
            <w:t>https://es.wikipedia.org/wiki/Interfaz_de_usuario#:~:text=La%20interfaz%20de%20usuario%20es,el%20usuario%20y%20el%20equipo.</w:t>
          </w:r>
        </w:ins>
      </w:hyperlink>
    </w:p>
    <w:p>
      <w:pPr>
        <w:pStyle w:val="LOnormal"/>
        <w:jc w:val="center"/>
        <w:rPr>
          <w:rFonts w:ascii="Roboto" w:hAnsi="Roboto" w:eastAsia="Roboto" w:cs="Roboto"/>
          <w:ins w:id="998" w:author="Autor desconocido" w:date="2020-12-11T00:46:00Z"/>
          <w:sz w:val="32"/>
          <w:szCs w:val="32"/>
        </w:rPr>
      </w:pPr>
      <w:ins w:id="997" w:author="Autor desconocido" w:date="2020-12-11T00:46:00Z">
        <w:r>
          <w:rPr>
            <w:rFonts w:eastAsia="Roboto" w:cs="Roboto" w:ascii="Roboto" w:hAnsi="Roboto"/>
            <w:sz w:val="32"/>
            <w:szCs w:val="32"/>
          </w:rPr>
        </w:r>
      </w:ins>
    </w:p>
    <w:p>
      <w:pPr>
        <w:pStyle w:val="LOnormal"/>
        <w:jc w:val="center"/>
        <w:rPr>
          <w:rFonts w:ascii="Roboto" w:hAnsi="Roboto"/>
          <w:ins w:id="1000" w:author="Autor desconocido" w:date="2020-12-11T00:46:00Z"/>
        </w:rPr>
      </w:pPr>
      <w:ins w:id="999" w:author="Autor desconocido" w:date="2020-12-11T00:46:00Z">
        <w:r>
          <w:rPr>
            <w:rFonts w:eastAsia="Roboto" w:cs="Roboto" w:ascii="Roboto" w:hAnsi="Roboto"/>
            <w:sz w:val="32"/>
            <w:szCs w:val="32"/>
          </w:rPr>
          <w:t>Paleta de colores</w:t>
        </w:r>
      </w:ins>
    </w:p>
    <w:p>
      <w:pPr>
        <w:pStyle w:val="LOnormal"/>
        <w:rPr>
          <w:rFonts w:ascii="Roboto" w:hAnsi="Roboto" w:eastAsia="Roboto" w:cs="Roboto"/>
          <w:ins w:id="1002" w:author="Autor desconocido" w:date="2020-12-11T00:46:00Z"/>
        </w:rPr>
      </w:pPr>
      <w:ins w:id="1001" w:author="Autor desconocido" w:date="2020-12-11T00:46:00Z">
        <w:r>
          <w:rPr>
            <w:rFonts w:eastAsia="Roboto" w:cs="Roboto" w:ascii="Roboto" w:hAnsi="Roboto"/>
          </w:rPr>
        </w:r>
      </w:ins>
    </w:p>
    <w:p>
      <w:pPr>
        <w:pStyle w:val="LOnormal"/>
        <w:rPr>
          <w:rFonts w:ascii="Roboto" w:hAnsi="Roboto" w:eastAsia="Roboto" w:cs="Roboto"/>
          <w:ins w:id="1004" w:author="Autor desconocido" w:date="2020-12-11T00:46:00Z"/>
        </w:rPr>
      </w:pPr>
      <w:ins w:id="1003" w:author="Autor desconocido" w:date="2020-12-11T00:46:00Z">
        <w:r>
          <w:rPr>
            <w:rFonts w:eastAsia="Roboto" w:cs="Roboto" w:ascii="Roboto" w:hAnsi="Roboto"/>
          </w:rPr>
        </w:r>
      </w:ins>
    </w:p>
    <w:p>
      <w:pPr>
        <w:pStyle w:val="LOnormal"/>
        <w:rPr>
          <w:rFonts w:ascii="Roboto" w:hAnsi="Roboto"/>
          <w:ins w:id="1006" w:author="Autor desconocido" w:date="2020-12-11T00:46:00Z"/>
        </w:rPr>
      </w:pPr>
      <w:ins w:id="1005" w:author="Autor desconocido" w:date="2020-12-11T00:46:00Z">
        <w:r>
          <w:rPr>
            <w:rFonts w:eastAsia="Roboto" w:cs="Roboto" w:ascii="Roboto" w:hAnsi="Roboto"/>
          </w:rPr>
          <w:t xml:space="preserve">La paleta de colores que se ha elegido para la aplicación consta de 4 colores sencillos para no bombardear al usuario con un abanico de colores haciendo así que la aplicación adquiera personalidad propia. </w:t>
        </w:r>
      </w:ins>
    </w:p>
    <w:p>
      <w:pPr>
        <w:pStyle w:val="LOnormal"/>
        <w:rPr>
          <w:rFonts w:ascii="Roboto" w:hAnsi="Roboto" w:eastAsia="Roboto" w:cs="Roboto"/>
          <w:ins w:id="1008" w:author="Autor desconocido" w:date="2020-12-11T00:46:00Z"/>
        </w:rPr>
      </w:pPr>
      <w:ins w:id="1007" w:author="Autor desconocido" w:date="2020-12-11T00:46:00Z">
        <w:r>
          <w:rPr>
            <w:rFonts w:eastAsia="Roboto" w:cs="Roboto" w:ascii="Roboto" w:hAnsi="Roboto"/>
          </w:rPr>
        </w:r>
      </w:ins>
    </w:p>
    <w:p>
      <w:pPr>
        <w:pStyle w:val="LOnormal"/>
        <w:rPr>
          <w:rFonts w:ascii="Roboto" w:hAnsi="Roboto"/>
          <w:ins w:id="1010" w:author="Autor desconocido" w:date="2020-12-11T00:46:00Z"/>
        </w:rPr>
      </w:pPr>
      <w:ins w:id="1009" w:author="Autor desconocido" w:date="2020-12-11T00:46:00Z">
        <w:r>
          <w:rPr>
            <w:rFonts w:eastAsia="Roboto" w:cs="Roboto" w:ascii="Roboto" w:hAnsi="Roboto"/>
          </w:rPr>
          <w:t>El logo está compuesto por alguno de ellos.</w:t>
        </w:r>
      </w:ins>
    </w:p>
    <w:p>
      <w:pPr>
        <w:pStyle w:val="LOnormal"/>
        <w:rPr>
          <w:rFonts w:ascii="Roboto" w:hAnsi="Roboto" w:eastAsia="Roboto" w:cs="Roboto"/>
          <w:ins w:id="1012" w:author="Autor desconocido" w:date="2020-12-11T00:46:00Z"/>
        </w:rPr>
      </w:pPr>
      <w:ins w:id="1011" w:author="Autor desconocido" w:date="2020-12-11T00:46:00Z">
        <w:r>
          <w:rPr>
            <w:rFonts w:eastAsia="Roboto" w:cs="Roboto" w:ascii="Roboto" w:hAnsi="Roboto"/>
          </w:rPr>
        </w:r>
      </w:ins>
    </w:p>
    <w:p>
      <w:pPr>
        <w:pStyle w:val="LOnormal"/>
        <w:rPr>
          <w:rFonts w:ascii="Roboto" w:hAnsi="Roboto" w:eastAsia="Roboto" w:cs="Roboto"/>
          <w:ins w:id="1014" w:author="Autor desconocido" w:date="2020-12-11T00:46:00Z"/>
        </w:rPr>
      </w:pPr>
      <w:ins w:id="1013" w:author="Autor desconocido" w:date="2020-12-11T00:46:00Z">
        <w:r>
          <w:rPr>
            <w:rFonts w:eastAsia="Roboto" w:cs="Roboto" w:ascii="Roboto" w:hAnsi="Roboto"/>
          </w:rPr>
        </w:r>
      </w:ins>
    </w:p>
    <w:p>
      <w:pPr>
        <w:pStyle w:val="LOnormal"/>
        <w:rPr>
          <w:rFonts w:ascii="Roboto" w:hAnsi="Roboto" w:eastAsia="Roboto" w:cs="Roboto"/>
          <w:ins w:id="1016" w:author="Autor desconocido" w:date="2020-12-11T00:46:00Z"/>
        </w:rPr>
      </w:pPr>
      <w:ins w:id="1015" w:author="Autor desconocido" w:date="2020-12-11T00:46:00Z">
        <w:r>
          <w:rPr>
            <w:rFonts w:eastAsia="Roboto" w:cs="Roboto" w:ascii="Roboto" w:hAnsi="Roboto"/>
          </w:rPr>
        </w:r>
      </w:ins>
    </w:p>
    <w:p>
      <w:pPr>
        <w:pStyle w:val="LOnormal"/>
        <w:jc w:val="center"/>
        <w:rPr>
          <w:rFonts w:ascii="Roboto" w:hAnsi="Roboto"/>
          <w:ins w:id="1018" w:author="Autor desconocido" w:date="2020-12-11T00:46:00Z"/>
        </w:rPr>
      </w:pPr>
      <w:r>
        <w:rPr>
          <w:rFonts w:ascii="Roboto" w:hAnsi="Roboto"/>
          <w:rPrChange w:id="0" w:author="Autor desconocido" w:date="2020-12-11T01:30:31Z"/>
        </w:rPr>
        <w:drawing>
          <wp:inline distT="0" distB="0" distL="0" distR="0">
            <wp:extent cx="3433445" cy="2258695"/>
            <wp:effectExtent l="0" t="0" r="0" b="0"/>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png" descr=""/>
                    <pic:cNvPicPr>
                      <a:picLocks noChangeAspect="1" noChangeArrowheads="1"/>
                    </pic:cNvPicPr>
                  </pic:nvPicPr>
                  <pic:blipFill>
                    <a:blip r:embed="rId19"/>
                    <a:stretch>
                      <a:fillRect/>
                    </a:stretch>
                  </pic:blipFill>
                  <pic:spPr bwMode="auto">
                    <a:xfrm>
                      <a:off x="0" y="0"/>
                      <a:ext cx="3433445" cy="2258695"/>
                    </a:xfrm>
                    <a:prstGeom prst="rect">
                      <a:avLst/>
                    </a:prstGeom>
                  </pic:spPr>
                </pic:pic>
              </a:graphicData>
            </a:graphic>
          </wp:inline>
        </w:drawing>
      </w:r>
    </w:p>
    <w:p>
      <w:pPr>
        <w:pStyle w:val="LOnormal"/>
        <w:jc w:val="center"/>
        <w:rPr>
          <w:rFonts w:ascii="Roboto" w:hAnsi="Roboto" w:eastAsia="Roboto" w:cs="Roboto"/>
          <w:ins w:id="1020" w:author="Autor desconocido" w:date="2020-12-11T00:46:00Z"/>
        </w:rPr>
      </w:pPr>
      <w:ins w:id="1019" w:author="Autor desconocido" w:date="2020-12-11T00:46:00Z">
        <w:r>
          <w:rPr>
            <w:rFonts w:eastAsia="Roboto" w:cs="Roboto" w:ascii="Roboto" w:hAnsi="Roboto"/>
          </w:rPr>
        </w:r>
      </w:ins>
    </w:p>
    <w:p>
      <w:pPr>
        <w:pStyle w:val="LOnormal"/>
        <w:jc w:val="center"/>
        <w:rPr>
          <w:rFonts w:ascii="Roboto" w:hAnsi="Roboto" w:eastAsia="Roboto" w:cs="Roboto"/>
          <w:ins w:id="1022" w:author="Autor desconocido" w:date="2020-12-11T00:46:00Z"/>
        </w:rPr>
      </w:pPr>
      <w:ins w:id="1021" w:author="Autor desconocido" w:date="2020-12-11T00:46:00Z">
        <w:r>
          <w:rPr>
            <w:rFonts w:eastAsia="Roboto" w:cs="Roboto" w:ascii="Roboto" w:hAnsi="Roboto"/>
          </w:rPr>
        </w:r>
      </w:ins>
    </w:p>
    <w:p>
      <w:pPr>
        <w:pStyle w:val="LOnormal"/>
        <w:jc w:val="center"/>
        <w:rPr>
          <w:rFonts w:ascii="Roboto" w:hAnsi="Roboto" w:eastAsia="Roboto" w:cs="Roboto"/>
          <w:ins w:id="1024" w:author="Autor desconocido" w:date="2020-12-11T00:46:00Z"/>
        </w:rPr>
      </w:pPr>
      <w:ins w:id="1023" w:author="Autor desconocido" w:date="2020-12-11T00:46:00Z">
        <w:r>
          <w:rPr>
            <w:rFonts w:eastAsia="Roboto" w:cs="Roboto" w:ascii="Roboto" w:hAnsi="Roboto"/>
          </w:rPr>
        </w:r>
      </w:ins>
    </w:p>
    <w:p>
      <w:pPr>
        <w:pStyle w:val="LOnormal"/>
        <w:jc w:val="center"/>
        <w:rPr>
          <w:rFonts w:ascii="Roboto" w:hAnsi="Roboto" w:eastAsia="Roboto" w:cs="Roboto"/>
          <w:ins w:id="1026" w:author="Autor desconocido" w:date="2020-12-11T00:46:00Z"/>
        </w:rPr>
      </w:pPr>
      <w:ins w:id="1025" w:author="Autor desconocido" w:date="2020-12-11T00:46:00Z">
        <w:r>
          <w:rPr>
            <w:rFonts w:eastAsia="Roboto" w:cs="Roboto" w:ascii="Roboto" w:hAnsi="Roboto"/>
          </w:rPr>
        </w:r>
      </w:ins>
    </w:p>
    <w:p>
      <w:pPr>
        <w:pStyle w:val="LOnormal"/>
        <w:jc w:val="center"/>
        <w:rPr>
          <w:rFonts w:ascii="Roboto" w:hAnsi="Roboto" w:eastAsia="Roboto" w:cs="Roboto"/>
          <w:ins w:id="1028" w:author="Autor desconocido" w:date="2020-12-11T00:46:00Z"/>
        </w:rPr>
      </w:pPr>
      <w:ins w:id="1027" w:author="Autor desconocido" w:date="2020-12-11T00:46:00Z">
        <w:r>
          <w:rPr>
            <w:rFonts w:eastAsia="Roboto" w:cs="Roboto" w:ascii="Roboto" w:hAnsi="Roboto"/>
          </w:rPr>
        </w:r>
      </w:ins>
    </w:p>
    <w:p>
      <w:pPr>
        <w:pStyle w:val="LOnormal"/>
        <w:jc w:val="center"/>
        <w:rPr>
          <w:rFonts w:ascii="Roboto" w:hAnsi="Roboto"/>
          <w:ins w:id="1030" w:author="Autor desconocido" w:date="2020-12-11T00:46:00Z"/>
        </w:rPr>
      </w:pPr>
      <w:r>
        <w:rPr>
          <w:rFonts w:ascii="Roboto" w:hAnsi="Roboto"/>
          <w:rPrChange w:id="0" w:author="Autor desconocido" w:date="2020-12-11T01:30:31Z"/>
        </w:rPr>
        <w:drawing>
          <wp:inline distT="0" distB="0" distL="0" distR="0">
            <wp:extent cx="5731510" cy="952500"/>
            <wp:effectExtent l="0" t="0" r="0" b="0"/>
            <wp:docPr id="1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descr=""/>
                    <pic:cNvPicPr>
                      <a:picLocks noChangeAspect="1" noChangeArrowheads="1"/>
                    </pic:cNvPicPr>
                  </pic:nvPicPr>
                  <pic:blipFill>
                    <a:blip r:embed="rId20"/>
                    <a:stretch>
                      <a:fillRect/>
                    </a:stretch>
                  </pic:blipFill>
                  <pic:spPr bwMode="auto">
                    <a:xfrm>
                      <a:off x="0" y="0"/>
                      <a:ext cx="5731510" cy="952500"/>
                    </a:xfrm>
                    <a:prstGeom prst="rect">
                      <a:avLst/>
                    </a:prstGeom>
                  </pic:spPr>
                </pic:pic>
              </a:graphicData>
            </a:graphic>
          </wp:inline>
        </w:drawing>
      </w:r>
    </w:p>
    <w:p>
      <w:pPr>
        <w:pStyle w:val="LOnormal"/>
        <w:jc w:val="center"/>
        <w:rPr>
          <w:rFonts w:ascii="Roboto" w:hAnsi="Roboto" w:eastAsia="Roboto" w:cs="Roboto"/>
          <w:ins w:id="1032" w:author="Autor desconocido" w:date="2020-12-11T00:46:00Z"/>
        </w:rPr>
      </w:pPr>
      <w:ins w:id="1031" w:author="Autor desconocido" w:date="2020-12-11T00:46:00Z">
        <w:r>
          <w:rPr>
            <w:rFonts w:eastAsia="Roboto" w:cs="Roboto" w:ascii="Roboto" w:hAnsi="Roboto"/>
          </w:rPr>
        </w:r>
      </w:ins>
    </w:p>
    <w:p>
      <w:pPr>
        <w:pStyle w:val="LOnormal"/>
        <w:jc w:val="center"/>
        <w:rPr>
          <w:rFonts w:ascii="Roboto" w:hAnsi="Roboto" w:eastAsia="Roboto" w:cs="Roboto"/>
          <w:ins w:id="1034" w:author="Autor desconocido" w:date="2020-12-11T00:46:00Z"/>
        </w:rPr>
      </w:pPr>
      <w:ins w:id="1033" w:author="Autor desconocido" w:date="2020-12-11T00:46:00Z">
        <w:r>
          <w:rPr>
            <w:rFonts w:eastAsia="Roboto" w:cs="Roboto" w:ascii="Roboto" w:hAnsi="Roboto"/>
          </w:rPr>
        </w:r>
      </w:ins>
    </w:p>
    <w:p>
      <w:pPr>
        <w:pStyle w:val="LOnormal"/>
        <w:jc w:val="center"/>
        <w:rPr>
          <w:rFonts w:ascii="Roboto" w:hAnsi="Roboto" w:eastAsia="Roboto" w:cs="Roboto"/>
          <w:ins w:id="1036" w:author="Autor desconocido" w:date="2020-12-11T00:46:00Z"/>
        </w:rPr>
      </w:pPr>
      <w:ins w:id="1035" w:author="Autor desconocido" w:date="2020-12-11T00:46:00Z">
        <w:r>
          <w:rPr>
            <w:rFonts w:eastAsia="Roboto" w:cs="Roboto" w:ascii="Roboto" w:hAnsi="Roboto"/>
          </w:rPr>
        </w:r>
      </w:ins>
    </w:p>
    <w:p>
      <w:pPr>
        <w:pStyle w:val="LOnormal"/>
        <w:jc w:val="center"/>
        <w:rPr>
          <w:rFonts w:ascii="Roboto" w:hAnsi="Roboto" w:eastAsia="Roboto" w:cs="Roboto"/>
          <w:ins w:id="1038" w:author="Autor desconocido" w:date="2020-12-11T00:46:00Z"/>
        </w:rPr>
      </w:pPr>
      <w:ins w:id="1037" w:author="Autor desconocido" w:date="2020-12-11T00:46:00Z">
        <w:r>
          <w:rPr>
            <w:rFonts w:eastAsia="Roboto" w:cs="Roboto" w:ascii="Roboto" w:hAnsi="Roboto"/>
          </w:rPr>
        </w:r>
      </w:ins>
    </w:p>
    <w:p>
      <w:pPr>
        <w:pStyle w:val="LOnormal"/>
        <w:jc w:val="center"/>
        <w:rPr>
          <w:rFonts w:ascii="Roboto" w:hAnsi="Roboto" w:eastAsia="Roboto" w:cs="Roboto"/>
          <w:ins w:id="1040" w:author="Autor desconocido" w:date="2020-12-11T00:46:00Z"/>
        </w:rPr>
      </w:pPr>
      <w:ins w:id="1039" w:author="Autor desconocido" w:date="2020-12-11T00:46:00Z">
        <w:r>
          <w:rPr>
            <w:rFonts w:eastAsia="Roboto" w:cs="Roboto" w:ascii="Roboto" w:hAnsi="Roboto"/>
          </w:rPr>
        </w:r>
      </w:ins>
    </w:p>
    <w:p>
      <w:pPr>
        <w:pStyle w:val="LOnormal"/>
        <w:jc w:val="center"/>
        <w:rPr>
          <w:rFonts w:ascii="Roboto" w:hAnsi="Roboto" w:eastAsia="Roboto" w:cs="Roboto"/>
          <w:ins w:id="1042" w:author="Autor desconocido" w:date="2020-12-11T00:46:00Z"/>
        </w:rPr>
      </w:pPr>
      <w:ins w:id="1041" w:author="Autor desconocido" w:date="2020-12-11T00:46:00Z">
        <w:r>
          <w:rPr>
            <w:rFonts w:eastAsia="Roboto" w:cs="Roboto" w:ascii="Roboto" w:hAnsi="Roboto"/>
          </w:rPr>
        </w:r>
      </w:ins>
    </w:p>
    <w:p>
      <w:pPr>
        <w:pStyle w:val="LOnormal"/>
        <w:jc w:val="center"/>
        <w:rPr>
          <w:rFonts w:ascii="Roboto" w:hAnsi="Roboto" w:eastAsia="Roboto" w:cs="Roboto"/>
          <w:ins w:id="1044" w:author="Autor desconocido" w:date="2020-12-11T00:46:00Z"/>
        </w:rPr>
      </w:pPr>
      <w:ins w:id="1043" w:author="Autor desconocido" w:date="2020-12-11T00:46:00Z">
        <w:r>
          <w:rPr>
            <w:rFonts w:eastAsia="Roboto" w:cs="Roboto" w:ascii="Roboto" w:hAnsi="Roboto"/>
          </w:rPr>
        </w:r>
      </w:ins>
    </w:p>
    <w:p>
      <w:pPr>
        <w:pStyle w:val="LOnormal"/>
        <w:jc w:val="center"/>
        <w:rPr>
          <w:rFonts w:ascii="Roboto" w:hAnsi="Roboto" w:eastAsia="Roboto" w:cs="Roboto"/>
          <w:ins w:id="1046" w:author="Autor desconocido" w:date="2020-12-11T00:46:00Z"/>
        </w:rPr>
      </w:pPr>
      <w:ins w:id="1045" w:author="Autor desconocido" w:date="2020-12-11T00:46:00Z">
        <w:r>
          <w:rPr>
            <w:rFonts w:eastAsia="Roboto" w:cs="Roboto" w:ascii="Roboto" w:hAnsi="Roboto"/>
          </w:rPr>
        </w:r>
      </w:ins>
    </w:p>
    <w:p>
      <w:pPr>
        <w:pStyle w:val="LOnormal"/>
        <w:jc w:val="center"/>
        <w:rPr>
          <w:rFonts w:ascii="Roboto" w:hAnsi="Roboto" w:eastAsia="Roboto" w:cs="Roboto"/>
          <w:ins w:id="1048" w:author="Autor desconocido" w:date="2020-12-11T00:46:00Z"/>
        </w:rPr>
      </w:pPr>
      <w:ins w:id="1047" w:author="Autor desconocido" w:date="2020-12-11T00:46:00Z">
        <w:r>
          <w:rPr>
            <w:rFonts w:eastAsia="Roboto" w:cs="Roboto" w:ascii="Roboto" w:hAnsi="Roboto"/>
          </w:rPr>
        </w:r>
      </w:ins>
    </w:p>
    <w:p>
      <w:pPr>
        <w:pStyle w:val="LOnormal"/>
        <w:jc w:val="left"/>
        <w:rPr>
          <w:rFonts w:ascii="Roboto" w:hAnsi="Roboto" w:eastAsia="Roboto" w:cs="Roboto"/>
          <w:ins w:id="1050" w:author="Autor desconocido" w:date="2020-12-11T00:46:00Z"/>
        </w:rPr>
      </w:pPr>
      <w:ins w:id="1049" w:author="Autor desconocido" w:date="2020-12-11T00:46:00Z">
        <w:r>
          <w:rPr>
            <w:rFonts w:eastAsia="Roboto" w:cs="Roboto" w:ascii="Roboto" w:hAnsi="Roboto"/>
          </w:rPr>
        </w:r>
      </w:ins>
    </w:p>
    <w:p>
      <w:pPr>
        <w:pStyle w:val="LOnormal"/>
        <w:jc w:val="left"/>
        <w:rPr>
          <w:rFonts w:ascii="Roboto" w:hAnsi="Roboto" w:eastAsia="Roboto" w:cs="Roboto"/>
          <w:ins w:id="1052" w:author="Autor desconocido" w:date="2020-12-11T00:46:00Z"/>
        </w:rPr>
      </w:pPr>
      <w:ins w:id="1051" w:author="Autor desconocido" w:date="2020-12-11T00:46:00Z">
        <w:r>
          <w:rPr>
            <w:rFonts w:eastAsia="Roboto" w:cs="Roboto" w:ascii="Roboto" w:hAnsi="Roboto"/>
          </w:rPr>
        </w:r>
      </w:ins>
    </w:p>
    <w:p>
      <w:pPr>
        <w:pStyle w:val="LOnormal"/>
        <w:jc w:val="center"/>
        <w:rPr>
          <w:rFonts w:ascii="Roboto" w:hAnsi="Roboto"/>
          <w:ins w:id="1054" w:author="Autor desconocido" w:date="2020-12-11T00:46:00Z"/>
        </w:rPr>
      </w:pPr>
      <w:ins w:id="1053" w:author="Autor desconocido" w:date="2020-12-11T00:46:00Z">
        <w:r>
          <w:rPr>
            <w:rFonts w:eastAsia="Roboto" w:cs="Roboto" w:ascii="Roboto" w:hAnsi="Roboto"/>
            <w:sz w:val="32"/>
            <w:szCs w:val="32"/>
          </w:rPr>
          <w:t>Tipografía</w:t>
        </w:r>
      </w:ins>
    </w:p>
    <w:p>
      <w:pPr>
        <w:pStyle w:val="LOnormal"/>
        <w:jc w:val="center"/>
        <w:rPr>
          <w:rFonts w:ascii="Roboto" w:hAnsi="Roboto" w:eastAsia="Roboto" w:cs="Roboto"/>
          <w:ins w:id="1056" w:author="Autor desconocido" w:date="2020-12-11T00:46:00Z"/>
          <w:sz w:val="32"/>
          <w:szCs w:val="32"/>
        </w:rPr>
      </w:pPr>
      <w:ins w:id="1055" w:author="Autor desconocido" w:date="2020-12-11T00:46:00Z">
        <w:r>
          <w:rPr>
            <w:rFonts w:eastAsia="Roboto" w:cs="Roboto" w:ascii="Roboto" w:hAnsi="Roboto"/>
            <w:sz w:val="32"/>
            <w:szCs w:val="32"/>
          </w:rPr>
        </w:r>
      </w:ins>
    </w:p>
    <w:p>
      <w:pPr>
        <w:pStyle w:val="LOnormal"/>
        <w:jc w:val="center"/>
        <w:rPr>
          <w:rFonts w:ascii="Roboto" w:hAnsi="Roboto" w:eastAsia="Roboto" w:cs="Roboto"/>
          <w:ins w:id="1058" w:author="Autor desconocido" w:date="2020-12-11T00:46:00Z"/>
          <w:sz w:val="32"/>
          <w:szCs w:val="32"/>
        </w:rPr>
      </w:pPr>
      <w:ins w:id="1057" w:author="Autor desconocido" w:date="2020-12-11T00:46:00Z">
        <w:r>
          <w:rPr>
            <w:rFonts w:eastAsia="Roboto" w:cs="Roboto" w:ascii="Roboto" w:hAnsi="Roboto"/>
            <w:sz w:val="32"/>
            <w:szCs w:val="32"/>
          </w:rPr>
        </w:r>
      </w:ins>
    </w:p>
    <w:p>
      <w:pPr>
        <w:pStyle w:val="LOnormal"/>
        <w:jc w:val="left"/>
        <w:rPr>
          <w:rFonts w:ascii="Roboto" w:hAnsi="Roboto"/>
          <w:ins w:id="1060" w:author="Autor desconocido" w:date="2020-12-11T00:46:00Z"/>
        </w:rPr>
      </w:pPr>
      <w:ins w:id="1059" w:author="Autor desconocido" w:date="2020-12-11T00:46:00Z">
        <w:r>
          <w:rPr>
            <w:rFonts w:eastAsia="Roboto" w:cs="Roboto" w:ascii="Roboto" w:hAnsi="Roboto"/>
          </w:rPr>
          <w:t>La importancia de la tipografía.</w:t>
        </w:r>
      </w:ins>
    </w:p>
    <w:p>
      <w:pPr>
        <w:pStyle w:val="LOnormal"/>
        <w:jc w:val="left"/>
        <w:rPr>
          <w:rFonts w:ascii="Roboto" w:hAnsi="Roboto" w:eastAsia="Roboto" w:cs="Roboto"/>
          <w:ins w:id="1062" w:author="Autor desconocido" w:date="2020-12-11T00:46:00Z"/>
        </w:rPr>
      </w:pPr>
      <w:ins w:id="1061" w:author="Autor desconocido" w:date="2020-12-11T00:46:00Z">
        <w:r>
          <w:rPr>
            <w:rFonts w:eastAsia="Roboto" w:cs="Roboto" w:ascii="Roboto" w:hAnsi="Roboto"/>
          </w:rPr>
        </w:r>
      </w:ins>
    </w:p>
    <w:p>
      <w:pPr>
        <w:pStyle w:val="LOnormal"/>
        <w:jc w:val="left"/>
        <w:rPr>
          <w:rFonts w:ascii="Roboto" w:hAnsi="Roboto"/>
          <w:ins w:id="1064" w:author="Autor desconocido" w:date="2020-12-11T00:46:00Z"/>
        </w:rPr>
      </w:pPr>
      <w:ins w:id="1063" w:author="Autor desconocido" w:date="2020-12-11T00:46:00Z">
        <w:r>
          <w:rPr>
            <w:rFonts w:eastAsia="Roboto" w:cs="Roboto" w:ascii="Roboto" w:hAnsi="Roboto"/>
          </w:rPr>
          <w:t>Cuando hablamos de diseño también hablamos de la estructura, el esqueleto, de la app en sí. No es simplemente algo que se deje influenciar por las tendencias. Aunque estas hacen que varíe el diseño de apps con nuevas tendencias, lo cierto es que la lógica de interacción que definimos en el diseño permanece prácticamente intacta e invariable.</w:t>
        </w:r>
      </w:ins>
    </w:p>
    <w:p>
      <w:pPr>
        <w:pStyle w:val="LOnormal"/>
        <w:jc w:val="left"/>
        <w:rPr>
          <w:rFonts w:ascii="Roboto" w:hAnsi="Roboto" w:eastAsia="Roboto" w:cs="Roboto"/>
          <w:ins w:id="1066" w:author="Autor desconocido" w:date="2020-12-11T00:46:00Z"/>
        </w:rPr>
      </w:pPr>
      <w:ins w:id="1065" w:author="Autor desconocido" w:date="2020-12-11T00:46:00Z">
        <w:r>
          <w:rPr>
            <w:rFonts w:eastAsia="Roboto" w:cs="Roboto" w:ascii="Roboto" w:hAnsi="Roboto"/>
          </w:rPr>
        </w:r>
      </w:ins>
    </w:p>
    <w:p>
      <w:pPr>
        <w:pStyle w:val="LOnormal"/>
        <w:jc w:val="left"/>
        <w:rPr>
          <w:rFonts w:ascii="Roboto" w:hAnsi="Roboto"/>
          <w:ins w:id="1068" w:author="Autor desconocido" w:date="2020-12-11T00:46:00Z"/>
        </w:rPr>
      </w:pPr>
      <w:ins w:id="1067" w:author="Autor desconocido" w:date="2020-12-11T00:46:00Z">
        <w:r>
          <w:rPr>
            <w:rFonts w:eastAsia="Roboto" w:cs="Roboto" w:ascii="Roboto" w:hAnsi="Roboto"/>
          </w:rPr>
          <w:t>La tipografía es uno de los elementos que más ha variado con el paso del tiempo. Ha pasado de ser un elemento olvidado a ser un paso más en el proceso de diseño de una aplicación móvil.</w:t>
        </w:r>
      </w:ins>
    </w:p>
    <w:p>
      <w:pPr>
        <w:pStyle w:val="LOnormal"/>
        <w:jc w:val="left"/>
        <w:rPr>
          <w:rFonts w:ascii="Roboto" w:hAnsi="Roboto" w:eastAsia="Roboto" w:cs="Roboto"/>
          <w:ins w:id="1070" w:author="Autor desconocido" w:date="2020-12-11T00:46:00Z"/>
        </w:rPr>
      </w:pPr>
      <w:ins w:id="1069" w:author="Autor desconocido" w:date="2020-12-11T00:46:00Z">
        <w:r>
          <w:rPr>
            <w:rFonts w:eastAsia="Roboto" w:cs="Roboto" w:ascii="Roboto" w:hAnsi="Roboto"/>
          </w:rPr>
        </w:r>
      </w:ins>
    </w:p>
    <w:p>
      <w:pPr>
        <w:pStyle w:val="LOnormal"/>
        <w:jc w:val="left"/>
        <w:rPr>
          <w:rFonts w:ascii="Roboto" w:hAnsi="Roboto"/>
          <w:ins w:id="1072" w:author="Autor desconocido" w:date="2020-12-11T00:46:00Z"/>
        </w:rPr>
      </w:pPr>
      <w:ins w:id="1071" w:author="Autor desconocido" w:date="2020-12-11T00:46:00Z">
        <w:r>
          <w:rPr>
            <w:rFonts w:eastAsia="Roboto" w:cs="Roboto" w:ascii="Roboto" w:hAnsi="Roboto"/>
          </w:rPr>
          <w:t>En este caso se ha optado por la tipografía Roboto, ​es una familia de fuentes tipográficas del tipo sans-serif desarrollada por Google como fuente del sistema operativo móvil Android 4.0 “Ice Cream Sandwich”.</w:t>
        </w:r>
      </w:ins>
    </w:p>
    <w:p>
      <w:pPr>
        <w:pStyle w:val="LOnormal"/>
        <w:jc w:val="left"/>
        <w:rPr>
          <w:rFonts w:ascii="Roboto" w:hAnsi="Roboto" w:eastAsia="Roboto" w:cs="Roboto"/>
          <w:ins w:id="1074" w:author="Autor desconocido" w:date="2020-12-11T00:46:00Z"/>
        </w:rPr>
      </w:pPr>
      <w:ins w:id="1073" w:author="Autor desconocido" w:date="2020-12-11T00:46:00Z">
        <w:r>
          <w:rPr>
            <w:rFonts w:eastAsia="Roboto" w:cs="Roboto" w:ascii="Roboto" w:hAnsi="Roboto"/>
          </w:rPr>
        </w:r>
      </w:ins>
    </w:p>
    <w:p>
      <w:pPr>
        <w:pStyle w:val="LOnormal"/>
        <w:jc w:val="left"/>
        <w:rPr>
          <w:rFonts w:ascii="Roboto" w:hAnsi="Roboto"/>
          <w:ins w:id="1077" w:author="Autor desconocido" w:date="2020-12-11T00:46:00Z"/>
        </w:rPr>
      </w:pPr>
      <w:ins w:id="1075" w:author="Autor desconocido" w:date="2020-12-11T00:46:00Z">
        <w:r>
          <w:rPr>
            <w:rFonts w:eastAsia="Roboto" w:cs="Roboto" w:ascii="Roboto" w:hAnsi="Roboto"/>
          </w:rPr>
          <w:t>​</w:t>
        </w:r>
      </w:ins>
      <w:ins w:id="1076" w:author="Autor desconocido" w:date="2020-12-11T00:46:00Z">
        <w:r>
          <w:rPr>
            <w:rFonts w:eastAsia="Roboto" w:cs="Roboto" w:ascii="Roboto" w:hAnsi="Roboto"/>
          </w:rPr>
          <w:t>Google describe la fuente como “moderna, pero a la vez accesible”.</w:t>
        </w:r>
      </w:ins>
    </w:p>
    <w:p>
      <w:pPr>
        <w:pStyle w:val="LOnormal"/>
        <w:jc w:val="left"/>
        <w:rPr>
          <w:rFonts w:ascii="Roboto" w:hAnsi="Roboto" w:eastAsia="Roboto" w:cs="Roboto"/>
          <w:ins w:id="1079" w:author="Autor desconocido" w:date="2020-12-11T00:46:00Z"/>
        </w:rPr>
      </w:pPr>
      <w:ins w:id="1078" w:author="Autor desconocido" w:date="2020-12-11T00:46:00Z">
        <w:r>
          <w:rPr>
            <w:rFonts w:eastAsia="Roboto" w:cs="Roboto" w:ascii="Roboto" w:hAnsi="Roboto"/>
          </w:rPr>
        </w:r>
      </w:ins>
    </w:p>
    <w:p>
      <w:pPr>
        <w:pStyle w:val="LOnormal"/>
        <w:jc w:val="left"/>
        <w:rPr>
          <w:rFonts w:ascii="Roboto" w:hAnsi="Roboto" w:eastAsia="Roboto" w:cs="Roboto"/>
          <w:ins w:id="1081" w:author="Autor desconocido" w:date="2020-12-11T00:46:00Z"/>
        </w:rPr>
      </w:pPr>
      <w:ins w:id="1080" w:author="Autor desconocido" w:date="2020-12-11T00:46:00Z">
        <w:r>
          <w:rPr>
            <w:rFonts w:eastAsia="Roboto" w:cs="Roboto" w:ascii="Roboto" w:hAnsi="Roboto"/>
          </w:rPr>
        </w:r>
      </w:ins>
    </w:p>
    <w:p>
      <w:pPr>
        <w:pStyle w:val="LOnormal"/>
        <w:jc w:val="left"/>
        <w:rPr>
          <w:rFonts w:ascii="Roboto" w:hAnsi="Roboto" w:eastAsia="Roboto" w:cs="Roboto"/>
          <w:ins w:id="1083" w:author="Autor desconocido" w:date="2020-12-11T00:46:00Z"/>
        </w:rPr>
      </w:pPr>
      <w:ins w:id="1082" w:author="Autor desconocido" w:date="2020-12-11T00:46:00Z">
        <w:r>
          <w:rPr>
            <w:rFonts w:eastAsia="Roboto" w:cs="Roboto" w:ascii="Roboto" w:hAnsi="Roboto"/>
          </w:rPr>
        </w:r>
      </w:ins>
    </w:p>
    <w:p>
      <w:pPr>
        <w:pStyle w:val="LOnormal"/>
        <w:jc w:val="left"/>
        <w:rPr>
          <w:rFonts w:ascii="Roboto" w:hAnsi="Roboto" w:eastAsia="Roboto" w:cs="Roboto"/>
          <w:ins w:id="1085" w:author="Autor desconocido" w:date="2020-12-11T00:46:00Z"/>
        </w:rPr>
      </w:pPr>
      <w:ins w:id="1084" w:author="Autor desconocido" w:date="2020-12-11T00:46:00Z">
        <w:r>
          <w:rPr>
            <w:rFonts w:eastAsia="Roboto" w:cs="Roboto" w:ascii="Roboto" w:hAnsi="Roboto"/>
          </w:rPr>
        </w:r>
      </w:ins>
    </w:p>
    <w:p>
      <w:pPr>
        <w:pStyle w:val="LOnormal"/>
        <w:jc w:val="center"/>
        <w:rPr>
          <w:rFonts w:ascii="Roboto" w:hAnsi="Roboto"/>
          <w:ins w:id="1087" w:author="Autor desconocido" w:date="2020-12-11T00:46:00Z"/>
        </w:rPr>
      </w:pPr>
      <w:r>
        <w:rPr>
          <w:rFonts w:ascii="Roboto" w:hAnsi="Roboto"/>
          <w:rPrChange w:id="0" w:author="Autor desconocido" w:date="2020-12-11T01:30:31Z"/>
        </w:rPr>
        <w:drawing>
          <wp:inline distT="0" distB="0" distL="0" distR="0">
            <wp:extent cx="2095500" cy="2752725"/>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1"/>
                    <a:stretch>
                      <a:fillRect/>
                    </a:stretch>
                  </pic:blipFill>
                  <pic:spPr bwMode="auto">
                    <a:xfrm>
                      <a:off x="0" y="0"/>
                      <a:ext cx="2095500" cy="2752725"/>
                    </a:xfrm>
                    <a:prstGeom prst="rect">
                      <a:avLst/>
                    </a:prstGeom>
                  </pic:spPr>
                </pic:pic>
              </a:graphicData>
            </a:graphic>
          </wp:inline>
        </w:drawing>
      </w:r>
    </w:p>
    <w:p>
      <w:pPr>
        <w:pStyle w:val="LOnormal"/>
        <w:jc w:val="center"/>
        <w:rPr>
          <w:rFonts w:ascii="Roboto" w:hAnsi="Roboto" w:eastAsia="Roboto" w:cs="Roboto"/>
          <w:ins w:id="1089" w:author="Autor desconocido" w:date="2020-12-11T00:46:00Z"/>
        </w:rPr>
      </w:pPr>
      <w:ins w:id="1088" w:author="Autor desconocido" w:date="2020-12-11T00:46:00Z">
        <w:r>
          <w:rPr>
            <w:rFonts w:eastAsia="Roboto" w:cs="Roboto" w:ascii="Roboto" w:hAnsi="Roboto"/>
          </w:rPr>
        </w:r>
      </w:ins>
    </w:p>
    <w:p>
      <w:pPr>
        <w:pStyle w:val="LOnormal"/>
        <w:jc w:val="center"/>
        <w:rPr>
          <w:rFonts w:ascii="Roboto" w:hAnsi="Roboto" w:eastAsia="Roboto" w:cs="Roboto"/>
          <w:ins w:id="1091" w:author="Autor desconocido" w:date="2020-12-11T00:46:00Z"/>
        </w:rPr>
      </w:pPr>
      <w:ins w:id="1090" w:author="Autor desconocido" w:date="2020-12-11T00:46:00Z">
        <w:r>
          <w:rPr>
            <w:rFonts w:eastAsia="Roboto" w:cs="Roboto" w:ascii="Roboto" w:hAnsi="Roboto"/>
          </w:rPr>
        </w:r>
      </w:ins>
    </w:p>
    <w:p>
      <w:pPr>
        <w:pStyle w:val="LOnormal"/>
        <w:jc w:val="center"/>
        <w:rPr>
          <w:rFonts w:ascii="Roboto" w:hAnsi="Roboto" w:eastAsia="Roboto" w:cs="Roboto"/>
          <w:ins w:id="1093" w:author="Autor desconocido" w:date="2020-12-11T00:46:00Z"/>
        </w:rPr>
      </w:pPr>
      <w:ins w:id="1092" w:author="Autor desconocido" w:date="2020-12-11T00:46:00Z">
        <w:r>
          <w:rPr>
            <w:rFonts w:eastAsia="Roboto" w:cs="Roboto" w:ascii="Roboto" w:hAnsi="Roboto"/>
          </w:rPr>
        </w:r>
      </w:ins>
    </w:p>
    <w:p>
      <w:pPr>
        <w:pStyle w:val="LOnormal"/>
        <w:jc w:val="center"/>
        <w:rPr>
          <w:rFonts w:ascii="Roboto" w:hAnsi="Roboto" w:eastAsia="Roboto" w:cs="Roboto"/>
          <w:ins w:id="1095" w:author="Autor desconocido" w:date="2020-12-11T00:46:00Z"/>
        </w:rPr>
      </w:pPr>
      <w:ins w:id="1094" w:author="Autor desconocido" w:date="2020-12-11T00:46:00Z">
        <w:r>
          <w:rPr>
            <w:rFonts w:eastAsia="Roboto" w:cs="Roboto" w:ascii="Roboto" w:hAnsi="Roboto"/>
          </w:rPr>
        </w:r>
      </w:ins>
    </w:p>
    <w:p>
      <w:pPr>
        <w:pStyle w:val="LOnormal"/>
        <w:jc w:val="center"/>
        <w:rPr>
          <w:rFonts w:ascii="Roboto" w:hAnsi="Roboto" w:eastAsia="Roboto" w:cs="Roboto"/>
          <w:ins w:id="1097" w:author="Autor desconocido" w:date="2020-12-11T00:46:00Z"/>
        </w:rPr>
      </w:pPr>
      <w:ins w:id="1096" w:author="Autor desconocido" w:date="2020-12-11T00:46:00Z">
        <w:r>
          <w:rPr>
            <w:rFonts w:eastAsia="Roboto" w:cs="Roboto" w:ascii="Roboto" w:hAnsi="Roboto"/>
          </w:rPr>
        </w:r>
      </w:ins>
    </w:p>
    <w:p>
      <w:pPr>
        <w:pStyle w:val="LOnormal"/>
        <w:jc w:val="left"/>
        <w:rPr/>
      </w:pPr>
      <w:ins w:id="1098" w:author="Autor desconocido" w:date="2020-12-11T00:46:00Z">
        <w:r>
          <w:rPr>
            <w:rFonts w:eastAsia="Roboto" w:cs="Roboto" w:ascii="Roboto" w:hAnsi="Roboto"/>
          </w:rPr>
          <w:t xml:space="preserve">Fuente: </w:t>
        </w:r>
      </w:ins>
      <w:hyperlink r:id="rId22">
        <w:ins w:id="1099" w:author="Autor desconocido" w:date="2020-12-11T00:46:00Z">
          <w:r>
            <w:rPr>
              <w:rFonts w:eastAsia="Roboto" w:cs="Roboto" w:ascii="Roboto" w:hAnsi="Roboto"/>
              <w:color w:val="1155CC"/>
              <w:u w:val="single"/>
            </w:rPr>
            <w:t>https://www.yeeply.com/blog/diseno-de-apps-la-importancia-de-la-tipografia/</w:t>
          </w:r>
        </w:ins>
      </w:hyperlink>
    </w:p>
    <w:p>
      <w:pPr>
        <w:pStyle w:val="LOnormal"/>
        <w:jc w:val="left"/>
        <w:rPr>
          <w:rFonts w:ascii="Roboto" w:hAnsi="Roboto" w:eastAsia="Roboto" w:cs="Roboto"/>
          <w:ins w:id="1102" w:author="Autor desconocido" w:date="2020-12-11T00:46:00Z"/>
        </w:rPr>
      </w:pPr>
      <w:ins w:id="1101" w:author="Autor desconocido" w:date="2020-12-11T00:46:00Z">
        <w:r>
          <w:rPr>
            <w:rFonts w:eastAsia="Roboto" w:cs="Roboto" w:ascii="Roboto" w:hAnsi="Roboto"/>
          </w:rPr>
        </w:r>
      </w:ins>
    </w:p>
    <w:p>
      <w:pPr>
        <w:pStyle w:val="LOnormal"/>
        <w:jc w:val="center"/>
        <w:rPr>
          <w:rFonts w:ascii="Roboto" w:hAnsi="Roboto"/>
          <w:ins w:id="1104" w:author="Autor desconocido" w:date="2020-12-11T00:46:00Z"/>
        </w:rPr>
      </w:pPr>
      <w:ins w:id="1103" w:author="Autor desconocido" w:date="2020-12-11T00:46:00Z">
        <w:r>
          <w:rPr>
            <w:rFonts w:eastAsia="Roboto" w:cs="Roboto" w:ascii="Roboto" w:hAnsi="Roboto"/>
            <w:sz w:val="32"/>
            <w:szCs w:val="32"/>
          </w:rPr>
          <w:t>Navegabilidad</w:t>
        </w:r>
      </w:ins>
    </w:p>
    <w:p>
      <w:pPr>
        <w:pStyle w:val="LOnormal"/>
        <w:jc w:val="center"/>
        <w:rPr>
          <w:rFonts w:ascii="Roboto" w:hAnsi="Roboto" w:eastAsia="Roboto" w:cs="Roboto"/>
          <w:ins w:id="1106" w:author="Autor desconocido" w:date="2020-12-11T00:46:00Z"/>
          <w:sz w:val="32"/>
          <w:szCs w:val="32"/>
        </w:rPr>
      </w:pPr>
      <w:ins w:id="1105" w:author="Autor desconocido" w:date="2020-12-11T00:46:00Z">
        <w:r>
          <w:rPr>
            <w:rFonts w:eastAsia="Roboto" w:cs="Roboto" w:ascii="Roboto" w:hAnsi="Roboto"/>
            <w:sz w:val="32"/>
            <w:szCs w:val="32"/>
          </w:rPr>
        </w:r>
      </w:ins>
    </w:p>
    <w:p>
      <w:pPr>
        <w:pStyle w:val="LOnormal"/>
        <w:jc w:val="left"/>
        <w:rPr>
          <w:rFonts w:ascii="Roboto" w:hAnsi="Roboto"/>
          <w:ins w:id="1108" w:author="Autor desconocido" w:date="2020-12-11T00:46:00Z"/>
        </w:rPr>
      </w:pPr>
      <w:ins w:id="1107" w:author="Autor desconocido" w:date="2020-12-11T00:46:00Z">
        <w:r>
          <w:rPr>
            <w:rFonts w:eastAsia="Roboto" w:cs="Roboto" w:ascii="Roboto" w:hAnsi="Roboto"/>
          </w:rPr>
          <w:t>Aquí se va a representar la navegabilidad de la aplicación, se ha usado como modelo la aplicación en IOS.</w:t>
        </w:r>
      </w:ins>
    </w:p>
    <w:p>
      <w:pPr>
        <w:pStyle w:val="LOnormal"/>
        <w:jc w:val="left"/>
        <w:rPr>
          <w:rFonts w:ascii="Roboto" w:hAnsi="Roboto" w:eastAsia="Roboto" w:cs="Roboto"/>
          <w:ins w:id="1110" w:author="Autor desconocido" w:date="2020-12-11T00:46:00Z"/>
        </w:rPr>
      </w:pPr>
      <w:ins w:id="1109" w:author="Autor desconocido" w:date="2020-12-11T00:46:00Z">
        <w:r>
          <w:rPr>
            <w:rFonts w:eastAsia="Roboto" w:cs="Roboto" w:ascii="Roboto" w:hAnsi="Roboto"/>
          </w:rPr>
        </w:r>
      </w:ins>
    </w:p>
    <w:p>
      <w:pPr>
        <w:pStyle w:val="LOnormal"/>
        <w:jc w:val="left"/>
        <w:rPr>
          <w:rFonts w:ascii="Roboto" w:hAnsi="Roboto" w:eastAsia="Roboto" w:cs="Roboto"/>
          <w:ins w:id="1112" w:author="Autor desconocido" w:date="2020-12-11T00:46:00Z"/>
        </w:rPr>
      </w:pPr>
      <w:ins w:id="1111" w:author="Autor desconocido" w:date="2020-12-11T00:46:00Z">
        <w:r>
          <w:rPr>
            <w:rFonts w:eastAsia="Roboto" w:cs="Roboto" w:ascii="Roboto" w:hAnsi="Roboto"/>
          </w:rPr>
        </w:r>
      </w:ins>
    </w:p>
    <w:p>
      <w:pPr>
        <w:pStyle w:val="LOnormal"/>
        <w:jc w:val="left"/>
        <w:rPr>
          <w:rFonts w:ascii="Roboto" w:hAnsi="Roboto"/>
          <w:ins w:id="1115" w:author="Autor desconocido" w:date="2020-12-11T00:46:00Z"/>
        </w:rPr>
      </w:pPr>
      <w:ins w:id="1113" w:author="Autor desconocido" w:date="2020-12-11T00:46:00Z">
        <w:r>
          <w:rPr>
            <w:rFonts w:eastAsia="Roboto" w:cs="Roboto" w:ascii="Roboto" w:hAnsi="Roboto"/>
            <w:b/>
          </w:rPr>
          <w:t>Login</w:t>
        </w:r>
      </w:ins>
      <w:ins w:id="1114" w:author="Autor desconocido" w:date="2020-12-11T00:46:00Z">
        <w:r>
          <w:rPr>
            <w:rFonts w:eastAsia="Roboto" w:cs="Roboto" w:ascii="Roboto" w:hAnsi="Roboto"/>
          </w:rPr>
          <w:t>: Introduciremos nuestros datos de inicio de sesión para poder entrar al sistema, también podremos registrarnos pulsando el botón “Registro”.</w:t>
        </w:r>
      </w:ins>
    </w:p>
    <w:p>
      <w:pPr>
        <w:pStyle w:val="LOnormal"/>
        <w:jc w:val="left"/>
        <w:rPr>
          <w:rFonts w:ascii="Roboto" w:hAnsi="Roboto" w:eastAsia="Roboto" w:cs="Roboto"/>
          <w:ins w:id="1117" w:author="Autor desconocido" w:date="2020-12-11T00:46:00Z"/>
        </w:rPr>
      </w:pPr>
      <w:ins w:id="1116" w:author="Autor desconocido" w:date="2020-12-11T00:46:00Z">
        <w:r>
          <w:rPr>
            <w:rFonts w:eastAsia="Roboto" w:cs="Roboto" w:ascii="Roboto" w:hAnsi="Roboto"/>
          </w:rPr>
        </w:r>
      </w:ins>
    </w:p>
    <w:p>
      <w:pPr>
        <w:pStyle w:val="LOnormal"/>
        <w:jc w:val="left"/>
        <w:rPr>
          <w:rFonts w:ascii="Roboto" w:hAnsi="Roboto" w:eastAsia="Roboto" w:cs="Roboto"/>
          <w:ins w:id="1119" w:author="Autor desconocido" w:date="2020-12-11T00:46:00Z"/>
        </w:rPr>
      </w:pPr>
      <w:ins w:id="1118" w:author="Autor desconocido" w:date="2020-12-11T00:46:00Z">
        <w:r>
          <w:rPr>
            <w:rFonts w:eastAsia="Roboto" w:cs="Roboto" w:ascii="Roboto" w:hAnsi="Roboto"/>
          </w:rPr>
        </w:r>
      </w:ins>
    </w:p>
    <w:p>
      <w:pPr>
        <w:pStyle w:val="LOnormal"/>
        <w:jc w:val="center"/>
        <w:rPr>
          <w:rFonts w:ascii="Roboto" w:hAnsi="Roboto"/>
          <w:ins w:id="1121" w:author="Autor desconocido" w:date="2020-12-11T00:46:00Z"/>
        </w:rPr>
      </w:pPr>
      <w:r>
        <w:rPr>
          <w:rFonts w:ascii="Roboto" w:hAnsi="Roboto"/>
          <w:rPrChange w:id="0" w:author="Autor desconocido" w:date="2020-12-11T01:30:31Z"/>
        </w:rPr>
        <w:drawing>
          <wp:inline distT="0" distB="0" distL="0" distR="0">
            <wp:extent cx="3073400" cy="5643245"/>
            <wp:effectExtent l="0" t="0" r="0" b="0"/>
            <wp:docPr id="2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descr=""/>
                    <pic:cNvPicPr>
                      <a:picLocks noChangeAspect="1" noChangeArrowheads="1"/>
                    </pic:cNvPicPr>
                  </pic:nvPicPr>
                  <pic:blipFill>
                    <a:blip r:embed="rId23"/>
                    <a:stretch>
                      <a:fillRect/>
                    </a:stretch>
                  </pic:blipFill>
                  <pic:spPr bwMode="auto">
                    <a:xfrm>
                      <a:off x="0" y="0"/>
                      <a:ext cx="3073400" cy="5643245"/>
                    </a:xfrm>
                    <a:prstGeom prst="rect">
                      <a:avLst/>
                    </a:prstGeom>
                  </pic:spPr>
                </pic:pic>
              </a:graphicData>
            </a:graphic>
          </wp:inline>
        </w:drawing>
      </w:r>
    </w:p>
    <w:p>
      <w:pPr>
        <w:pStyle w:val="LOnormal"/>
        <w:jc w:val="center"/>
        <w:rPr>
          <w:rFonts w:ascii="Roboto" w:hAnsi="Roboto" w:eastAsia="Roboto" w:cs="Roboto"/>
          <w:ins w:id="1123" w:author="Autor desconocido" w:date="2020-12-11T00:46:00Z"/>
        </w:rPr>
      </w:pPr>
      <w:ins w:id="1122" w:author="Autor desconocido" w:date="2020-12-11T00:46:00Z">
        <w:r>
          <w:rPr>
            <w:rFonts w:eastAsia="Roboto" w:cs="Roboto" w:ascii="Roboto" w:hAnsi="Roboto"/>
          </w:rPr>
        </w:r>
      </w:ins>
    </w:p>
    <w:p>
      <w:pPr>
        <w:pStyle w:val="LOnormal"/>
        <w:jc w:val="center"/>
        <w:rPr>
          <w:rFonts w:ascii="Roboto" w:hAnsi="Roboto" w:eastAsia="Roboto" w:cs="Roboto"/>
          <w:ins w:id="1125" w:author="Autor desconocido" w:date="2020-12-11T00:46:00Z"/>
        </w:rPr>
      </w:pPr>
      <w:ins w:id="1124" w:author="Autor desconocido" w:date="2020-12-11T00:46:00Z">
        <w:r>
          <w:rPr>
            <w:rFonts w:eastAsia="Roboto" w:cs="Roboto" w:ascii="Roboto" w:hAnsi="Roboto"/>
          </w:rPr>
        </w:r>
      </w:ins>
    </w:p>
    <w:p>
      <w:pPr>
        <w:pStyle w:val="LOnormal"/>
        <w:jc w:val="center"/>
        <w:rPr>
          <w:rFonts w:ascii="Roboto" w:hAnsi="Roboto" w:eastAsia="Roboto" w:cs="Roboto"/>
          <w:ins w:id="1127" w:author="Autor desconocido" w:date="2020-12-11T00:46:00Z"/>
        </w:rPr>
      </w:pPr>
      <w:ins w:id="1126" w:author="Autor desconocido" w:date="2020-12-11T00:46:00Z">
        <w:r>
          <w:rPr>
            <w:rFonts w:eastAsia="Roboto" w:cs="Roboto" w:ascii="Roboto" w:hAnsi="Roboto"/>
          </w:rPr>
        </w:r>
      </w:ins>
    </w:p>
    <w:p>
      <w:pPr>
        <w:pStyle w:val="LOnormal"/>
        <w:jc w:val="center"/>
        <w:rPr>
          <w:rFonts w:ascii="Roboto" w:hAnsi="Roboto" w:eastAsia="Roboto" w:cs="Roboto"/>
          <w:ins w:id="1129" w:author="Autor desconocido" w:date="2020-12-11T00:46:00Z"/>
        </w:rPr>
      </w:pPr>
      <w:ins w:id="1128" w:author="Autor desconocido" w:date="2020-12-11T00:46:00Z">
        <w:r>
          <w:rPr>
            <w:rFonts w:eastAsia="Roboto" w:cs="Roboto" w:ascii="Roboto" w:hAnsi="Roboto"/>
          </w:rPr>
        </w:r>
      </w:ins>
    </w:p>
    <w:p>
      <w:pPr>
        <w:pStyle w:val="LOnormal"/>
        <w:jc w:val="left"/>
        <w:rPr>
          <w:rFonts w:ascii="Roboto" w:hAnsi="Roboto" w:eastAsia="Roboto" w:cs="Roboto"/>
          <w:ins w:id="1131" w:author="Autor desconocido" w:date="2020-12-11T00:46:00Z"/>
        </w:rPr>
      </w:pPr>
      <w:ins w:id="1130" w:author="Autor desconocido" w:date="2020-12-11T00:46:00Z">
        <w:r>
          <w:rPr>
            <w:rFonts w:eastAsia="Roboto" w:cs="Roboto" w:ascii="Roboto" w:hAnsi="Roboto"/>
          </w:rPr>
        </w:r>
      </w:ins>
    </w:p>
    <w:p>
      <w:pPr>
        <w:pStyle w:val="LOnormal"/>
        <w:jc w:val="left"/>
        <w:rPr>
          <w:rFonts w:ascii="Roboto" w:hAnsi="Roboto"/>
          <w:ins w:id="1134" w:author="Autor desconocido" w:date="2020-12-11T00:46:00Z"/>
        </w:rPr>
      </w:pPr>
      <w:ins w:id="1132" w:author="Autor desconocido" w:date="2020-12-11T00:46:00Z">
        <w:r>
          <w:rPr>
            <w:rFonts w:eastAsia="Roboto" w:cs="Roboto" w:ascii="Roboto" w:hAnsi="Roboto"/>
            <w:b/>
          </w:rPr>
          <w:t>Registro</w:t>
        </w:r>
      </w:ins>
      <w:ins w:id="1133" w:author="Autor desconocido" w:date="2020-12-11T00:46:00Z">
        <w:r>
          <w:rPr>
            <w:rFonts w:eastAsia="Roboto" w:cs="Roboto" w:ascii="Roboto" w:hAnsi="Roboto"/>
          </w:rPr>
          <w:t>: Nos permitirá crear una cuenta para tener acceso a la aplicación o podemos pulsar “Atrás” para volver a la pantalla de login.</w:t>
        </w:r>
      </w:ins>
    </w:p>
    <w:p>
      <w:pPr>
        <w:pStyle w:val="LOnormal"/>
        <w:jc w:val="left"/>
        <w:rPr>
          <w:rFonts w:ascii="Roboto" w:hAnsi="Roboto" w:eastAsia="Roboto" w:cs="Roboto"/>
          <w:ins w:id="1136" w:author="Autor desconocido" w:date="2020-12-11T00:46:00Z"/>
        </w:rPr>
      </w:pPr>
      <w:ins w:id="1135" w:author="Autor desconocido" w:date="2020-12-11T00:46:00Z">
        <w:r>
          <w:rPr>
            <w:rFonts w:eastAsia="Roboto" w:cs="Roboto" w:ascii="Roboto" w:hAnsi="Roboto"/>
          </w:rPr>
        </w:r>
      </w:ins>
    </w:p>
    <w:p>
      <w:pPr>
        <w:pStyle w:val="LOnormal"/>
        <w:jc w:val="left"/>
        <w:rPr>
          <w:rFonts w:ascii="Roboto" w:hAnsi="Roboto" w:eastAsia="Roboto" w:cs="Roboto"/>
          <w:ins w:id="1138" w:author="Autor desconocido" w:date="2020-12-11T00:46:00Z"/>
        </w:rPr>
      </w:pPr>
      <w:ins w:id="1137" w:author="Autor desconocido" w:date="2020-12-11T00:46:00Z">
        <w:r>
          <w:rPr>
            <w:rFonts w:eastAsia="Roboto" w:cs="Roboto" w:ascii="Roboto" w:hAnsi="Roboto"/>
          </w:rPr>
        </w:r>
      </w:ins>
    </w:p>
    <w:p>
      <w:pPr>
        <w:pStyle w:val="LOnormal"/>
        <w:jc w:val="center"/>
        <w:rPr>
          <w:rFonts w:ascii="Roboto" w:hAnsi="Roboto"/>
          <w:ins w:id="1140" w:author="Autor desconocido" w:date="2020-12-11T00:46:00Z"/>
        </w:rPr>
      </w:pPr>
      <w:r>
        <w:rPr>
          <w:rFonts w:ascii="Roboto" w:hAnsi="Roboto"/>
          <w:rPrChange w:id="0" w:author="Autor desconocido" w:date="2020-12-11T01:30:31Z"/>
        </w:rPr>
        <w:drawing>
          <wp:inline distT="0" distB="0" distL="0" distR="0">
            <wp:extent cx="3030220" cy="6086475"/>
            <wp:effectExtent l="0" t="0" r="0" b="0"/>
            <wp:docPr id="2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descr=""/>
                    <pic:cNvPicPr>
                      <a:picLocks noChangeAspect="1" noChangeArrowheads="1"/>
                    </pic:cNvPicPr>
                  </pic:nvPicPr>
                  <pic:blipFill>
                    <a:blip r:embed="rId24"/>
                    <a:stretch>
                      <a:fillRect/>
                    </a:stretch>
                  </pic:blipFill>
                  <pic:spPr bwMode="auto">
                    <a:xfrm>
                      <a:off x="0" y="0"/>
                      <a:ext cx="3030220" cy="6086475"/>
                    </a:xfrm>
                    <a:prstGeom prst="rect">
                      <a:avLst/>
                    </a:prstGeom>
                  </pic:spPr>
                </pic:pic>
              </a:graphicData>
            </a:graphic>
          </wp:inline>
        </w:drawing>
      </w:r>
    </w:p>
    <w:p>
      <w:pPr>
        <w:pStyle w:val="LOnormal"/>
        <w:jc w:val="center"/>
        <w:rPr>
          <w:rFonts w:ascii="Roboto" w:hAnsi="Roboto" w:eastAsia="Roboto" w:cs="Roboto"/>
          <w:ins w:id="1142" w:author="Autor desconocido" w:date="2020-12-11T00:46:00Z"/>
        </w:rPr>
      </w:pPr>
      <w:ins w:id="1141" w:author="Autor desconocido" w:date="2020-12-11T00:46:00Z">
        <w:r>
          <w:rPr>
            <w:rFonts w:eastAsia="Roboto" w:cs="Roboto" w:ascii="Roboto" w:hAnsi="Roboto"/>
          </w:rPr>
        </w:r>
      </w:ins>
    </w:p>
    <w:p>
      <w:pPr>
        <w:pStyle w:val="LOnormal"/>
        <w:jc w:val="center"/>
        <w:rPr>
          <w:rFonts w:ascii="Roboto" w:hAnsi="Roboto" w:eastAsia="Roboto" w:cs="Roboto"/>
          <w:ins w:id="1144" w:author="Autor desconocido" w:date="2020-12-11T00:46:00Z"/>
        </w:rPr>
      </w:pPr>
      <w:ins w:id="1143" w:author="Autor desconocido" w:date="2020-12-11T00:46:00Z">
        <w:r>
          <w:rPr>
            <w:rFonts w:eastAsia="Roboto" w:cs="Roboto" w:ascii="Roboto" w:hAnsi="Roboto"/>
          </w:rPr>
        </w:r>
      </w:ins>
    </w:p>
    <w:p>
      <w:pPr>
        <w:pStyle w:val="LOnormal"/>
        <w:jc w:val="center"/>
        <w:rPr>
          <w:rFonts w:ascii="Roboto" w:hAnsi="Roboto" w:eastAsia="Roboto" w:cs="Roboto"/>
          <w:ins w:id="1146" w:author="Autor desconocido" w:date="2020-12-11T00:46:00Z"/>
        </w:rPr>
      </w:pPr>
      <w:ins w:id="1145" w:author="Autor desconocido" w:date="2020-12-11T00:46:00Z">
        <w:r>
          <w:rPr>
            <w:rFonts w:eastAsia="Roboto" w:cs="Roboto" w:ascii="Roboto" w:hAnsi="Roboto"/>
          </w:rPr>
        </w:r>
      </w:ins>
    </w:p>
    <w:p>
      <w:pPr>
        <w:pStyle w:val="LOnormal"/>
        <w:jc w:val="center"/>
        <w:rPr>
          <w:rFonts w:ascii="Roboto" w:hAnsi="Roboto" w:eastAsia="Roboto" w:cs="Roboto"/>
          <w:ins w:id="1148" w:author="Autor desconocido" w:date="2020-12-11T00:46:00Z"/>
        </w:rPr>
      </w:pPr>
      <w:ins w:id="1147" w:author="Autor desconocido" w:date="2020-12-11T00:46:00Z">
        <w:r>
          <w:rPr>
            <w:rFonts w:eastAsia="Roboto" w:cs="Roboto" w:ascii="Roboto" w:hAnsi="Roboto"/>
          </w:rPr>
        </w:r>
      </w:ins>
    </w:p>
    <w:p>
      <w:pPr>
        <w:pStyle w:val="LOnormal"/>
        <w:jc w:val="center"/>
        <w:rPr>
          <w:rFonts w:ascii="Roboto" w:hAnsi="Roboto" w:eastAsia="Roboto" w:cs="Roboto"/>
          <w:ins w:id="1150" w:author="Autor desconocido" w:date="2020-12-11T00:46:00Z"/>
        </w:rPr>
      </w:pPr>
      <w:ins w:id="1149" w:author="Autor desconocido" w:date="2020-12-11T00:46:00Z">
        <w:r>
          <w:rPr>
            <w:rFonts w:eastAsia="Roboto" w:cs="Roboto" w:ascii="Roboto" w:hAnsi="Roboto"/>
          </w:rPr>
        </w:r>
      </w:ins>
    </w:p>
    <w:p>
      <w:pPr>
        <w:pStyle w:val="LOnormal"/>
        <w:jc w:val="center"/>
        <w:rPr>
          <w:rFonts w:ascii="Roboto" w:hAnsi="Roboto" w:eastAsia="Roboto" w:cs="Roboto"/>
          <w:ins w:id="1152" w:author="Autor desconocido" w:date="2020-12-11T00:46:00Z"/>
        </w:rPr>
      </w:pPr>
      <w:ins w:id="1151" w:author="Autor desconocido" w:date="2020-12-11T00:46:00Z">
        <w:r>
          <w:rPr>
            <w:rFonts w:eastAsia="Roboto" w:cs="Roboto" w:ascii="Roboto" w:hAnsi="Roboto"/>
          </w:rPr>
        </w:r>
      </w:ins>
    </w:p>
    <w:p>
      <w:pPr>
        <w:pStyle w:val="LOnormal"/>
        <w:jc w:val="center"/>
        <w:rPr>
          <w:rFonts w:ascii="Roboto" w:hAnsi="Roboto" w:eastAsia="Roboto" w:cs="Roboto"/>
          <w:ins w:id="1154" w:author="Autor desconocido" w:date="2020-12-11T00:46:00Z"/>
        </w:rPr>
      </w:pPr>
      <w:ins w:id="1153" w:author="Autor desconocido" w:date="2020-12-11T00:46:00Z">
        <w:r>
          <w:rPr>
            <w:rFonts w:eastAsia="Roboto" w:cs="Roboto" w:ascii="Roboto" w:hAnsi="Roboto"/>
          </w:rPr>
        </w:r>
      </w:ins>
    </w:p>
    <w:p>
      <w:pPr>
        <w:pStyle w:val="LOnormal"/>
        <w:jc w:val="center"/>
        <w:rPr>
          <w:rFonts w:ascii="Roboto" w:hAnsi="Roboto" w:eastAsia="Roboto" w:cs="Roboto"/>
          <w:ins w:id="1156" w:author="Autor desconocido" w:date="2020-12-11T00:46:00Z"/>
        </w:rPr>
      </w:pPr>
      <w:ins w:id="1155" w:author="Autor desconocido" w:date="2020-12-11T00:46:00Z">
        <w:r>
          <w:rPr>
            <w:rFonts w:eastAsia="Roboto" w:cs="Roboto" w:ascii="Roboto" w:hAnsi="Roboto"/>
          </w:rPr>
        </w:r>
      </w:ins>
    </w:p>
    <w:p>
      <w:pPr>
        <w:pStyle w:val="LOnormal"/>
        <w:jc w:val="center"/>
        <w:rPr>
          <w:rFonts w:ascii="Roboto" w:hAnsi="Roboto" w:eastAsia="Roboto" w:cs="Roboto"/>
          <w:ins w:id="1158" w:author="Autor desconocido" w:date="2020-12-11T00:46:00Z"/>
        </w:rPr>
      </w:pPr>
      <w:ins w:id="1157" w:author="Autor desconocido" w:date="2020-12-11T00:46:00Z">
        <w:r>
          <w:rPr>
            <w:rFonts w:eastAsia="Roboto" w:cs="Roboto" w:ascii="Roboto" w:hAnsi="Roboto"/>
          </w:rPr>
        </w:r>
      </w:ins>
    </w:p>
    <w:p>
      <w:pPr>
        <w:pStyle w:val="LOnormal"/>
        <w:jc w:val="left"/>
        <w:rPr>
          <w:rFonts w:ascii="Roboto" w:hAnsi="Roboto" w:eastAsia="Roboto" w:cs="Roboto"/>
          <w:ins w:id="1160" w:author="Autor desconocido" w:date="2020-12-11T00:46:00Z"/>
        </w:rPr>
      </w:pPr>
      <w:ins w:id="1159" w:author="Autor desconocido" w:date="2020-12-11T00:46:00Z">
        <w:r>
          <w:rPr>
            <w:rFonts w:eastAsia="Roboto" w:cs="Roboto" w:ascii="Roboto" w:hAnsi="Roboto"/>
          </w:rPr>
        </w:r>
      </w:ins>
    </w:p>
    <w:p>
      <w:pPr>
        <w:pStyle w:val="LOnormal"/>
        <w:jc w:val="left"/>
        <w:rPr>
          <w:rFonts w:ascii="Roboto" w:hAnsi="Roboto"/>
          <w:ins w:id="1163" w:author="Autor desconocido" w:date="2020-12-11T00:46:00Z"/>
        </w:rPr>
      </w:pPr>
      <w:ins w:id="1161" w:author="Autor desconocido" w:date="2020-12-11T00:46:00Z">
        <w:r>
          <w:rPr>
            <w:rFonts w:eastAsia="Roboto" w:cs="Roboto" w:ascii="Roboto" w:hAnsi="Roboto"/>
            <w:b/>
          </w:rPr>
          <w:t>Mapa</w:t>
        </w:r>
      </w:ins>
      <w:ins w:id="1162" w:author="Autor desconocido" w:date="2020-12-11T00:46:00Z">
        <w:r>
          <w:rPr>
            <w:rFonts w:eastAsia="Roboto" w:cs="Roboto" w:ascii="Roboto" w:hAnsi="Roboto"/>
          </w:rPr>
          <w:t>: Una vez iniciada sesión lo primero que veremos será el mapa con los libros de los usuarios cercanos:</w:t>
        </w:r>
      </w:ins>
    </w:p>
    <w:p>
      <w:pPr>
        <w:pStyle w:val="LOnormal"/>
        <w:jc w:val="left"/>
        <w:rPr>
          <w:rFonts w:ascii="Roboto" w:hAnsi="Roboto" w:eastAsia="Roboto" w:cs="Roboto"/>
          <w:ins w:id="1165" w:author="Autor desconocido" w:date="2020-12-11T00:46:00Z"/>
        </w:rPr>
      </w:pPr>
      <w:ins w:id="1164" w:author="Autor desconocido" w:date="2020-12-11T00:46:00Z">
        <w:r>
          <w:rPr>
            <w:rFonts w:eastAsia="Roboto" w:cs="Roboto" w:ascii="Roboto" w:hAnsi="Roboto"/>
          </w:rPr>
        </w:r>
      </w:ins>
    </w:p>
    <w:p>
      <w:pPr>
        <w:pStyle w:val="LOnormal"/>
        <w:jc w:val="center"/>
        <w:rPr>
          <w:rFonts w:ascii="Roboto" w:hAnsi="Roboto"/>
          <w:ins w:id="1167" w:author="Autor desconocido" w:date="2020-12-11T00:46:00Z"/>
        </w:rPr>
      </w:pPr>
      <w:r>
        <w:rPr>
          <w:rFonts w:ascii="Roboto" w:hAnsi="Roboto"/>
          <w:rPrChange w:id="0" w:author="Autor desconocido" w:date="2020-12-11T01:30:31Z"/>
        </w:rPr>
        <w:drawing>
          <wp:inline distT="0" distB="0" distL="0" distR="0">
            <wp:extent cx="3634105" cy="7251065"/>
            <wp:effectExtent l="0" t="0" r="0" b="0"/>
            <wp:docPr id="2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descr=""/>
                    <pic:cNvPicPr>
                      <a:picLocks noChangeAspect="1" noChangeArrowheads="1"/>
                    </pic:cNvPicPr>
                  </pic:nvPicPr>
                  <pic:blipFill>
                    <a:blip r:embed="rId25"/>
                    <a:srcRect l="0" t="0" r="8267" b="0"/>
                    <a:stretch>
                      <a:fillRect/>
                    </a:stretch>
                  </pic:blipFill>
                  <pic:spPr bwMode="auto">
                    <a:xfrm>
                      <a:off x="0" y="0"/>
                      <a:ext cx="3634105" cy="7251065"/>
                    </a:xfrm>
                    <a:prstGeom prst="rect">
                      <a:avLst/>
                    </a:prstGeom>
                  </pic:spPr>
                </pic:pic>
              </a:graphicData>
            </a:graphic>
          </wp:inline>
        </w:drawing>
      </w:r>
    </w:p>
    <w:p>
      <w:pPr>
        <w:pStyle w:val="LOnormal"/>
        <w:jc w:val="center"/>
        <w:rPr>
          <w:rFonts w:ascii="Roboto" w:hAnsi="Roboto" w:eastAsia="Roboto" w:cs="Roboto"/>
          <w:ins w:id="1169" w:author="Autor desconocido" w:date="2020-12-11T00:46:00Z"/>
        </w:rPr>
      </w:pPr>
      <w:ins w:id="1168" w:author="Autor desconocido" w:date="2020-12-11T00:46:00Z">
        <w:r>
          <w:rPr>
            <w:rFonts w:eastAsia="Roboto" w:cs="Roboto" w:ascii="Roboto" w:hAnsi="Roboto"/>
          </w:rPr>
        </w:r>
      </w:ins>
    </w:p>
    <w:p>
      <w:pPr>
        <w:pStyle w:val="LOnormal"/>
        <w:jc w:val="center"/>
        <w:rPr>
          <w:rFonts w:ascii="Roboto" w:hAnsi="Roboto" w:eastAsia="Roboto" w:cs="Roboto"/>
          <w:ins w:id="1171" w:author="Autor desconocido" w:date="2020-12-11T00:46:00Z"/>
        </w:rPr>
      </w:pPr>
      <w:ins w:id="1170" w:author="Autor desconocido" w:date="2020-12-11T00:46:00Z">
        <w:r>
          <w:rPr>
            <w:rFonts w:eastAsia="Roboto" w:cs="Roboto" w:ascii="Roboto" w:hAnsi="Roboto"/>
          </w:rPr>
        </w:r>
      </w:ins>
    </w:p>
    <w:p>
      <w:pPr>
        <w:pStyle w:val="LOnormal"/>
        <w:jc w:val="center"/>
        <w:rPr>
          <w:rFonts w:ascii="Roboto" w:hAnsi="Roboto" w:eastAsia="Roboto" w:cs="Roboto"/>
          <w:ins w:id="1173" w:author="Autor desconocido" w:date="2020-12-11T00:46:00Z"/>
        </w:rPr>
      </w:pPr>
      <w:ins w:id="1172" w:author="Autor desconocido" w:date="2020-12-11T00:46:00Z">
        <w:r>
          <w:rPr>
            <w:rFonts w:eastAsia="Roboto" w:cs="Roboto" w:ascii="Roboto" w:hAnsi="Roboto"/>
          </w:rPr>
        </w:r>
      </w:ins>
    </w:p>
    <w:p>
      <w:pPr>
        <w:pStyle w:val="LOnormal"/>
        <w:jc w:val="center"/>
        <w:rPr>
          <w:rFonts w:ascii="Roboto" w:hAnsi="Roboto" w:eastAsia="Roboto" w:cs="Roboto"/>
          <w:ins w:id="1175" w:author="Autor desconocido" w:date="2020-12-11T00:46:00Z"/>
        </w:rPr>
      </w:pPr>
      <w:ins w:id="1174" w:author="Autor desconocido" w:date="2020-12-11T00:46:00Z">
        <w:r>
          <w:rPr>
            <w:rFonts w:eastAsia="Roboto" w:cs="Roboto" w:ascii="Roboto" w:hAnsi="Roboto"/>
          </w:rPr>
        </w:r>
      </w:ins>
    </w:p>
    <w:p>
      <w:pPr>
        <w:pStyle w:val="LOnormal"/>
        <w:jc w:val="center"/>
        <w:rPr>
          <w:rFonts w:ascii="Roboto" w:hAnsi="Roboto" w:eastAsia="Roboto" w:cs="Roboto"/>
          <w:ins w:id="1177" w:author="Autor desconocido" w:date="2020-12-11T00:46:00Z"/>
        </w:rPr>
      </w:pPr>
      <w:ins w:id="1176" w:author="Autor desconocido" w:date="2020-12-11T00:46:00Z">
        <w:r>
          <w:rPr>
            <w:rFonts w:eastAsia="Roboto" w:cs="Roboto" w:ascii="Roboto" w:hAnsi="Roboto"/>
          </w:rPr>
        </w:r>
      </w:ins>
    </w:p>
    <w:p>
      <w:pPr>
        <w:pStyle w:val="LOnormal"/>
        <w:jc w:val="left"/>
        <w:rPr>
          <w:rFonts w:ascii="Roboto" w:hAnsi="Roboto"/>
          <w:ins w:id="1179" w:author="Autor desconocido" w:date="2020-12-11T00:46:00Z"/>
        </w:rPr>
      </w:pPr>
      <w:ins w:id="1178" w:author="Autor desconocido" w:date="2020-12-11T00:46:00Z">
        <w:r>
          <w:rPr>
            <w:rFonts w:eastAsia="Roboto" w:cs="Roboto" w:ascii="Roboto" w:hAnsi="Roboto"/>
          </w:rPr>
          <w:t>Si pulsamos en cualquiera de los libros nos redirigirá a la pantalla de visualización de éste:</w:t>
        </w:r>
      </w:ins>
    </w:p>
    <w:p>
      <w:pPr>
        <w:pStyle w:val="LOnormal"/>
        <w:jc w:val="left"/>
        <w:rPr>
          <w:rFonts w:ascii="Roboto" w:hAnsi="Roboto" w:eastAsia="Roboto" w:cs="Roboto"/>
          <w:ins w:id="1181" w:author="Autor desconocido" w:date="2020-12-11T00:46:00Z"/>
        </w:rPr>
      </w:pPr>
      <w:ins w:id="1180" w:author="Autor desconocido" w:date="2020-12-11T00:46:00Z">
        <w:r>
          <w:rPr>
            <w:rFonts w:eastAsia="Roboto" w:cs="Roboto" w:ascii="Roboto" w:hAnsi="Roboto"/>
          </w:rPr>
        </w:r>
      </w:ins>
    </w:p>
    <w:p>
      <w:pPr>
        <w:pStyle w:val="LOnormal"/>
        <w:jc w:val="left"/>
        <w:rPr>
          <w:rFonts w:ascii="Roboto" w:hAnsi="Roboto" w:eastAsia="Roboto" w:cs="Roboto"/>
          <w:ins w:id="1183" w:author="Autor desconocido" w:date="2020-12-11T00:46:00Z"/>
        </w:rPr>
      </w:pPr>
      <w:ins w:id="1182" w:author="Autor desconocido" w:date="2020-12-11T00:46:00Z">
        <w:r>
          <w:rPr>
            <w:rFonts w:eastAsia="Roboto" w:cs="Roboto" w:ascii="Roboto" w:hAnsi="Roboto"/>
          </w:rPr>
        </w:r>
      </w:ins>
    </w:p>
    <w:p>
      <w:pPr>
        <w:pStyle w:val="LOnormal"/>
        <w:jc w:val="center"/>
        <w:rPr>
          <w:rFonts w:ascii="Roboto" w:hAnsi="Roboto"/>
          <w:ins w:id="1185" w:author="Autor desconocido" w:date="2020-12-11T00:46:00Z"/>
        </w:rPr>
      </w:pPr>
      <w:r>
        <w:rPr>
          <w:rFonts w:ascii="Roboto" w:hAnsi="Roboto"/>
          <w:rPrChange w:id="0" w:author="Autor desconocido" w:date="2020-12-11T01:30:31Z"/>
        </w:rPr>
        <w:drawing>
          <wp:inline distT="0" distB="0" distL="0" distR="0">
            <wp:extent cx="2730500" cy="5339715"/>
            <wp:effectExtent l="0" t="0" r="0" b="0"/>
            <wp:docPr id="2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png" descr=""/>
                    <pic:cNvPicPr>
                      <a:picLocks noChangeAspect="1" noChangeArrowheads="1"/>
                    </pic:cNvPicPr>
                  </pic:nvPicPr>
                  <pic:blipFill>
                    <a:blip r:embed="rId26"/>
                    <a:srcRect l="0" t="0" r="5424" b="0"/>
                    <a:stretch>
                      <a:fillRect/>
                    </a:stretch>
                  </pic:blipFill>
                  <pic:spPr bwMode="auto">
                    <a:xfrm>
                      <a:off x="0" y="0"/>
                      <a:ext cx="2730500" cy="5339715"/>
                    </a:xfrm>
                    <a:prstGeom prst="rect">
                      <a:avLst/>
                    </a:prstGeom>
                  </pic:spPr>
                </pic:pic>
              </a:graphicData>
            </a:graphic>
          </wp:inline>
        </w:drawing>
      </w:r>
    </w:p>
    <w:p>
      <w:pPr>
        <w:pStyle w:val="LOnormal"/>
        <w:jc w:val="left"/>
        <w:rPr>
          <w:rFonts w:ascii="Roboto" w:hAnsi="Roboto" w:eastAsia="Roboto" w:cs="Roboto"/>
          <w:ins w:id="1187" w:author="Autor desconocido" w:date="2020-12-11T00:46:00Z"/>
        </w:rPr>
      </w:pPr>
      <w:ins w:id="1186" w:author="Autor desconocido" w:date="2020-12-11T00:46:00Z">
        <w:r>
          <w:rPr>
            <w:rFonts w:eastAsia="Roboto" w:cs="Roboto" w:ascii="Roboto" w:hAnsi="Roboto"/>
          </w:rPr>
        </w:r>
      </w:ins>
    </w:p>
    <w:p>
      <w:pPr>
        <w:pStyle w:val="LOnormal"/>
        <w:jc w:val="left"/>
        <w:rPr>
          <w:rFonts w:ascii="Roboto" w:hAnsi="Roboto"/>
          <w:ins w:id="1189" w:author="Autor desconocido" w:date="2020-12-11T00:46:00Z"/>
        </w:rPr>
      </w:pPr>
      <w:ins w:id="1188" w:author="Autor desconocido" w:date="2020-12-11T00:46:00Z">
        <w:r>
          <w:rPr>
            <w:rFonts w:eastAsia="Roboto" w:cs="Roboto" w:ascii="Roboto" w:hAnsi="Roboto"/>
          </w:rPr>
          <w:t>Aquí podremos:</w:t>
        </w:r>
      </w:ins>
    </w:p>
    <w:p>
      <w:pPr>
        <w:pStyle w:val="LOnormal"/>
        <w:jc w:val="left"/>
        <w:rPr>
          <w:rFonts w:ascii="Roboto" w:hAnsi="Roboto"/>
          <w:ins w:id="1191" w:author="Autor desconocido" w:date="2020-12-11T00:46:00Z"/>
        </w:rPr>
      </w:pPr>
      <w:ins w:id="1190" w:author="Autor desconocido" w:date="2020-12-11T00:46:00Z">
        <w:r>
          <w:rPr>
            <w:rFonts w:eastAsia="Roboto" w:cs="Roboto" w:ascii="Roboto" w:hAnsi="Roboto"/>
          </w:rPr>
          <w:t>-Ver la información del libro.</w:t>
        </w:r>
      </w:ins>
    </w:p>
    <w:p>
      <w:pPr>
        <w:pStyle w:val="LOnormal"/>
        <w:jc w:val="left"/>
        <w:rPr>
          <w:rFonts w:ascii="Roboto" w:hAnsi="Roboto"/>
          <w:ins w:id="1193" w:author="Autor desconocido" w:date="2020-12-11T00:46:00Z"/>
        </w:rPr>
      </w:pPr>
      <w:ins w:id="1192" w:author="Autor desconocido" w:date="2020-12-11T00:46:00Z">
        <w:r>
          <w:rPr>
            <w:rFonts w:eastAsia="Roboto" w:cs="Roboto" w:ascii="Roboto" w:hAnsi="Roboto"/>
          </w:rPr>
          <w:t>-Ver su dueño.</w:t>
        </w:r>
      </w:ins>
    </w:p>
    <w:p>
      <w:pPr>
        <w:pStyle w:val="LOnormal"/>
        <w:jc w:val="left"/>
        <w:rPr>
          <w:rFonts w:ascii="Roboto" w:hAnsi="Roboto"/>
          <w:ins w:id="1195" w:author="Autor desconocido" w:date="2020-12-11T00:46:00Z"/>
        </w:rPr>
      </w:pPr>
      <w:ins w:id="1194" w:author="Autor desconocido" w:date="2020-12-11T00:46:00Z">
        <w:r>
          <w:rPr>
            <w:rFonts w:eastAsia="Roboto" w:cs="Roboto" w:ascii="Roboto" w:hAnsi="Roboto"/>
          </w:rPr>
          <w:t>-Ver la valoración del libro.</w:t>
        </w:r>
      </w:ins>
    </w:p>
    <w:p>
      <w:pPr>
        <w:pStyle w:val="LOnormal"/>
        <w:jc w:val="left"/>
        <w:rPr>
          <w:rFonts w:ascii="Roboto" w:hAnsi="Roboto"/>
          <w:ins w:id="1197" w:author="Autor desconocido" w:date="2020-12-11T00:46:00Z"/>
        </w:rPr>
      </w:pPr>
      <w:ins w:id="1196" w:author="Autor desconocido" w:date="2020-12-11T00:46:00Z">
        <w:r>
          <w:rPr>
            <w:rFonts w:eastAsia="Roboto" w:cs="Roboto" w:ascii="Roboto" w:hAnsi="Roboto"/>
          </w:rPr>
          <w:t>-Ver los comentarios del libro.</w:t>
        </w:r>
      </w:ins>
    </w:p>
    <w:p>
      <w:pPr>
        <w:pStyle w:val="LOnormal"/>
        <w:jc w:val="left"/>
        <w:rPr>
          <w:rFonts w:ascii="Roboto" w:hAnsi="Roboto"/>
          <w:ins w:id="1199" w:author="Autor desconocido" w:date="2020-12-11T00:46:00Z"/>
        </w:rPr>
      </w:pPr>
      <w:ins w:id="1198" w:author="Autor desconocido" w:date="2020-12-11T00:46:00Z">
        <w:r>
          <w:rPr>
            <w:rFonts w:eastAsia="Roboto" w:cs="Roboto" w:ascii="Roboto" w:hAnsi="Roboto"/>
          </w:rPr>
          <w:t>-Reservar el libro.</w:t>
        </w:r>
      </w:ins>
    </w:p>
    <w:p>
      <w:pPr>
        <w:pStyle w:val="LOnormal"/>
        <w:jc w:val="left"/>
        <w:rPr>
          <w:rFonts w:ascii="Roboto" w:hAnsi="Roboto"/>
          <w:ins w:id="1201" w:author="Autor desconocido" w:date="2020-12-11T00:46:00Z"/>
        </w:rPr>
      </w:pPr>
      <w:ins w:id="1200" w:author="Autor desconocido" w:date="2020-12-11T00:46:00Z">
        <w:r>
          <w:rPr>
            <w:rFonts w:eastAsia="Roboto" w:cs="Roboto" w:ascii="Roboto" w:hAnsi="Roboto"/>
          </w:rPr>
          <w:t>-Ir al perfil del dueño del libro.</w:t>
        </w:r>
      </w:ins>
    </w:p>
    <w:p>
      <w:pPr>
        <w:pStyle w:val="LOnormal"/>
        <w:jc w:val="left"/>
        <w:rPr>
          <w:rFonts w:ascii="Roboto" w:hAnsi="Roboto"/>
          <w:ins w:id="1203" w:author="Autor desconocido" w:date="2020-12-11T00:46:00Z"/>
        </w:rPr>
      </w:pPr>
      <w:ins w:id="1202" w:author="Autor desconocido" w:date="2020-12-11T00:46:00Z">
        <w:r>
          <w:rPr>
            <w:rFonts w:eastAsia="Roboto" w:cs="Roboto" w:ascii="Roboto" w:hAnsi="Roboto"/>
          </w:rPr>
          <w:t xml:space="preserve"> </w:t>
        </w:r>
      </w:ins>
    </w:p>
    <w:p>
      <w:pPr>
        <w:pStyle w:val="LOnormal"/>
        <w:jc w:val="left"/>
        <w:rPr>
          <w:rFonts w:ascii="Roboto" w:hAnsi="Roboto"/>
          <w:ins w:id="1205" w:author="Autor desconocido" w:date="2020-12-11T00:46:00Z"/>
        </w:rPr>
      </w:pPr>
      <w:ins w:id="1204" w:author="Autor desconocido" w:date="2020-12-11T00:46:00Z">
        <w:r>
          <w:rPr>
            <w:rFonts w:eastAsia="Roboto" w:cs="Roboto" w:ascii="Roboto" w:hAnsi="Roboto"/>
          </w:rPr>
          <w:t>Una vez reservado el libro, nos devolverá al mapa por si se quisiera reservar otro libro.</w:t>
        </w:r>
      </w:ins>
    </w:p>
    <w:p>
      <w:pPr>
        <w:pStyle w:val="LOnormal"/>
        <w:jc w:val="left"/>
        <w:rPr>
          <w:rFonts w:ascii="Roboto" w:hAnsi="Roboto" w:eastAsia="Roboto" w:cs="Roboto"/>
          <w:ins w:id="1207" w:author="Autor desconocido" w:date="2020-12-11T00:46:00Z"/>
        </w:rPr>
      </w:pPr>
      <w:ins w:id="1206" w:author="Autor desconocido" w:date="2020-12-11T00:46:00Z">
        <w:r>
          <w:rPr>
            <w:rFonts w:eastAsia="Roboto" w:cs="Roboto" w:ascii="Roboto" w:hAnsi="Roboto"/>
          </w:rPr>
        </w:r>
      </w:ins>
    </w:p>
    <w:p>
      <w:pPr>
        <w:pStyle w:val="LOnormal"/>
        <w:jc w:val="left"/>
        <w:rPr>
          <w:rFonts w:ascii="Roboto" w:hAnsi="Roboto" w:eastAsia="Roboto" w:cs="Roboto"/>
          <w:ins w:id="1209" w:author="Autor desconocido" w:date="2020-12-11T00:46:00Z"/>
        </w:rPr>
      </w:pPr>
      <w:ins w:id="1208" w:author="Autor desconocido" w:date="2020-12-11T00:46:00Z">
        <w:r>
          <w:rPr>
            <w:rFonts w:eastAsia="Roboto" w:cs="Roboto" w:ascii="Roboto" w:hAnsi="Roboto"/>
          </w:rPr>
        </w:r>
      </w:ins>
    </w:p>
    <w:p>
      <w:pPr>
        <w:pStyle w:val="LOnormal"/>
        <w:jc w:val="left"/>
        <w:rPr>
          <w:rFonts w:ascii="Roboto" w:hAnsi="Roboto" w:eastAsia="Roboto" w:cs="Roboto"/>
          <w:ins w:id="1211" w:author="Autor desconocido" w:date="2020-12-11T00:46:00Z"/>
        </w:rPr>
      </w:pPr>
      <w:ins w:id="1210" w:author="Autor desconocido" w:date="2020-12-11T00:46:00Z">
        <w:r>
          <w:rPr>
            <w:rFonts w:eastAsia="Roboto" w:cs="Roboto" w:ascii="Roboto" w:hAnsi="Roboto"/>
          </w:rPr>
        </w:r>
      </w:ins>
    </w:p>
    <w:p>
      <w:pPr>
        <w:pStyle w:val="LOnormal"/>
        <w:jc w:val="left"/>
        <w:rPr>
          <w:rFonts w:ascii="Roboto" w:hAnsi="Roboto" w:eastAsia="Roboto" w:cs="Roboto"/>
          <w:ins w:id="1213" w:author="Autor desconocido" w:date="2020-12-11T00:46:00Z"/>
        </w:rPr>
      </w:pPr>
      <w:ins w:id="1212" w:author="Autor desconocido" w:date="2020-12-11T00:46:00Z">
        <w:r>
          <w:rPr>
            <w:rFonts w:eastAsia="Roboto" w:cs="Roboto" w:ascii="Roboto" w:hAnsi="Roboto"/>
          </w:rPr>
        </w:r>
      </w:ins>
    </w:p>
    <w:p>
      <w:pPr>
        <w:pStyle w:val="LOnormal"/>
        <w:rPr>
          <w:rFonts w:ascii="Roboto" w:hAnsi="Roboto"/>
          <w:ins w:id="1217" w:author="Autor desconocido" w:date="2020-12-11T00:46:00Z"/>
        </w:rPr>
      </w:pPr>
      <w:ins w:id="1214" w:author="Autor desconocido" w:date="2020-12-11T00:46:00Z">
        <w:r>
          <w:rPr>
            <w:rFonts w:eastAsia="Roboto" w:cs="Roboto" w:ascii="Roboto" w:hAnsi="Roboto"/>
            <w:b/>
          </w:rPr>
          <w:t xml:space="preserve"> </w:t>
        </w:r>
      </w:ins>
      <w:ins w:id="1215" w:author="Autor desconocido" w:date="2020-12-11T00:46:00Z">
        <w:r>
          <w:rPr>
            <w:rFonts w:eastAsia="Roboto" w:cs="Roboto" w:ascii="Roboto" w:hAnsi="Roboto"/>
            <w:b/>
          </w:rPr>
          <w:t>Perfil del dueño del libro</w:t>
        </w:r>
      </w:ins>
      <w:ins w:id="1216" w:author="Autor desconocido" w:date="2020-12-11T00:46:00Z">
        <w:r>
          <w:rPr>
            <w:rFonts w:eastAsia="Roboto" w:cs="Roboto" w:ascii="Roboto" w:hAnsi="Roboto"/>
          </w:rPr>
          <w:t>:</w:t>
        </w:r>
      </w:ins>
    </w:p>
    <w:p>
      <w:pPr>
        <w:pStyle w:val="LOnormal"/>
        <w:rPr>
          <w:rFonts w:ascii="Roboto" w:hAnsi="Roboto" w:eastAsia="Roboto" w:cs="Roboto"/>
          <w:ins w:id="1219" w:author="Autor desconocido" w:date="2020-12-11T00:46:00Z"/>
        </w:rPr>
      </w:pPr>
      <w:ins w:id="1218" w:author="Autor desconocido" w:date="2020-12-11T00:46:00Z">
        <w:r>
          <w:rPr>
            <w:rFonts w:eastAsia="Roboto" w:cs="Roboto" w:ascii="Roboto" w:hAnsi="Roboto"/>
          </w:rPr>
        </w:r>
      </w:ins>
    </w:p>
    <w:p>
      <w:pPr>
        <w:pStyle w:val="LOnormal"/>
        <w:rPr>
          <w:rFonts w:ascii="Roboto" w:hAnsi="Roboto"/>
          <w:ins w:id="1221" w:author="Autor desconocido" w:date="2020-12-11T00:46:00Z"/>
        </w:rPr>
      </w:pPr>
      <w:ins w:id="1220" w:author="Autor desconocido" w:date="2020-12-11T00:46:00Z">
        <w:r>
          <w:rPr>
            <w:rFonts w:eastAsia="Roboto" w:cs="Roboto" w:ascii="Roboto" w:hAnsi="Roboto"/>
          </w:rPr>
          <w:t>Aquí aparecen los datos de usuario junto con sus lecturas más recientes y los libros que tiene subidos a la plataforma.</w:t>
        </w:r>
      </w:ins>
    </w:p>
    <w:p>
      <w:pPr>
        <w:pStyle w:val="LOnormal"/>
        <w:rPr>
          <w:rFonts w:ascii="Roboto" w:hAnsi="Roboto" w:eastAsia="Roboto" w:cs="Roboto"/>
          <w:ins w:id="1223" w:author="Autor desconocido" w:date="2020-12-11T00:46:00Z"/>
        </w:rPr>
      </w:pPr>
      <w:ins w:id="1222" w:author="Autor desconocido" w:date="2020-12-11T00:46:00Z">
        <w:r>
          <w:rPr>
            <w:rFonts w:eastAsia="Roboto" w:cs="Roboto" w:ascii="Roboto" w:hAnsi="Roboto"/>
          </w:rPr>
        </w:r>
      </w:ins>
    </w:p>
    <w:p>
      <w:pPr>
        <w:pStyle w:val="LOnormal"/>
        <w:rPr>
          <w:rFonts w:ascii="Roboto" w:hAnsi="Roboto"/>
          <w:ins w:id="1225" w:author="Autor desconocido" w:date="2020-12-11T00:46:00Z"/>
        </w:rPr>
      </w:pPr>
      <w:ins w:id="1224" w:author="Autor desconocido" w:date="2020-12-11T00:46:00Z">
        <w:r>
          <w:rPr>
            <w:rFonts w:eastAsia="Roboto" w:cs="Roboto" w:ascii="Roboto" w:hAnsi="Roboto"/>
          </w:rPr>
          <w:t>Aquí también podremos reservar un libro.</w:t>
        </w:r>
      </w:ins>
    </w:p>
    <w:p>
      <w:pPr>
        <w:pStyle w:val="LOnormal"/>
        <w:rPr>
          <w:rFonts w:ascii="Roboto" w:hAnsi="Roboto" w:eastAsia="Roboto" w:cs="Roboto"/>
          <w:ins w:id="1227" w:author="Autor desconocido" w:date="2020-12-11T00:46:00Z"/>
        </w:rPr>
      </w:pPr>
      <w:ins w:id="1226" w:author="Autor desconocido" w:date="2020-12-11T00:46:00Z">
        <w:r>
          <w:rPr>
            <w:rFonts w:eastAsia="Roboto" w:cs="Roboto" w:ascii="Roboto" w:hAnsi="Roboto"/>
          </w:rPr>
        </w:r>
      </w:ins>
    </w:p>
    <w:p>
      <w:pPr>
        <w:pStyle w:val="LOnormal"/>
        <w:rPr>
          <w:rFonts w:ascii="Roboto" w:hAnsi="Roboto" w:eastAsia="Roboto" w:cs="Roboto"/>
          <w:ins w:id="1229" w:author="Autor desconocido" w:date="2020-12-11T00:46:00Z"/>
        </w:rPr>
      </w:pPr>
      <w:ins w:id="1228" w:author="Autor desconocido" w:date="2020-12-11T00:46:00Z">
        <w:r>
          <w:rPr>
            <w:rFonts w:eastAsia="Roboto" w:cs="Roboto" w:ascii="Roboto" w:hAnsi="Roboto"/>
          </w:rPr>
        </w:r>
      </w:ins>
    </w:p>
    <w:p>
      <w:pPr>
        <w:pStyle w:val="LOnormal"/>
        <w:rPr>
          <w:rFonts w:ascii="Roboto" w:hAnsi="Roboto" w:eastAsia="Roboto" w:cs="Roboto"/>
          <w:ins w:id="1231" w:author="Autor desconocido" w:date="2020-12-11T00:46:00Z"/>
        </w:rPr>
      </w:pPr>
      <w:ins w:id="1230" w:author="Autor desconocido" w:date="2020-12-11T00:46:00Z">
        <w:r>
          <w:rPr>
            <w:rFonts w:eastAsia="Roboto" w:cs="Roboto" w:ascii="Roboto" w:hAnsi="Roboto"/>
          </w:rPr>
        </w:r>
      </w:ins>
    </w:p>
    <w:p>
      <w:pPr>
        <w:pStyle w:val="LOnormal"/>
        <w:jc w:val="center"/>
        <w:rPr>
          <w:rFonts w:ascii="Roboto" w:hAnsi="Roboto"/>
          <w:ins w:id="1234" w:author="Autor desconocido" w:date="2020-12-11T00:46:00Z"/>
        </w:rPr>
      </w:pPr>
      <w:r>
        <w:rPr>
          <w:rFonts w:ascii="Roboto" w:hAnsi="Roboto"/>
          <w:rPrChange w:id="0" w:author="Autor desconocido" w:date="2020-12-11T01:30:31Z"/>
        </w:rPr>
        <w:drawing>
          <wp:inline distT="0" distB="0" distL="0" distR="0">
            <wp:extent cx="2809240" cy="5071745"/>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7"/>
                    <a:stretch>
                      <a:fillRect/>
                    </a:stretch>
                  </pic:blipFill>
                  <pic:spPr bwMode="auto">
                    <a:xfrm>
                      <a:off x="0" y="0"/>
                      <a:ext cx="2809240" cy="5071745"/>
                    </a:xfrm>
                    <a:prstGeom prst="rect">
                      <a:avLst/>
                    </a:prstGeom>
                  </pic:spPr>
                </pic:pic>
              </a:graphicData>
            </a:graphic>
          </wp:inline>
        </w:drawing>
      </w:r>
      <w:r>
        <w:rPr>
          <w:rFonts w:ascii="Roboto" w:hAnsi="Roboto"/>
          <w:rPrChange w:id="0" w:author="Autor desconocido" w:date="2020-12-11T01:30:31Z"/>
        </w:rPr>
        <w:drawing>
          <wp:inline distT="0" distB="0" distL="0" distR="0">
            <wp:extent cx="2623185" cy="5048250"/>
            <wp:effectExtent l="0" t="0" r="0" b="0"/>
            <wp:docPr id="2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png" descr=""/>
                    <pic:cNvPicPr>
                      <a:picLocks noChangeAspect="1" noChangeArrowheads="1"/>
                    </pic:cNvPicPr>
                  </pic:nvPicPr>
                  <pic:blipFill>
                    <a:blip r:embed="rId28"/>
                    <a:stretch>
                      <a:fillRect/>
                    </a:stretch>
                  </pic:blipFill>
                  <pic:spPr bwMode="auto">
                    <a:xfrm>
                      <a:off x="0" y="0"/>
                      <a:ext cx="2623185" cy="5048250"/>
                    </a:xfrm>
                    <a:prstGeom prst="rect">
                      <a:avLst/>
                    </a:prstGeom>
                  </pic:spPr>
                </pic:pic>
              </a:graphicData>
            </a:graphic>
          </wp:inline>
        </w:drawing>
      </w:r>
    </w:p>
    <w:p>
      <w:pPr>
        <w:pStyle w:val="LOnormal"/>
        <w:jc w:val="center"/>
        <w:rPr>
          <w:rFonts w:ascii="Roboto" w:hAnsi="Roboto" w:eastAsia="Roboto" w:cs="Roboto"/>
          <w:ins w:id="1236" w:author="Autor desconocido" w:date="2020-12-11T00:46:00Z"/>
        </w:rPr>
      </w:pPr>
      <w:ins w:id="1235" w:author="Autor desconocido" w:date="2020-12-11T00:46:00Z">
        <w:r>
          <w:rPr>
            <w:rFonts w:eastAsia="Roboto" w:cs="Roboto" w:ascii="Roboto" w:hAnsi="Roboto"/>
          </w:rPr>
        </w:r>
      </w:ins>
    </w:p>
    <w:p>
      <w:pPr>
        <w:pStyle w:val="LOnormal"/>
        <w:jc w:val="center"/>
        <w:rPr>
          <w:rFonts w:ascii="Roboto" w:hAnsi="Roboto" w:eastAsia="Roboto" w:cs="Roboto"/>
          <w:ins w:id="1238" w:author="Autor desconocido" w:date="2020-12-11T00:46:00Z"/>
        </w:rPr>
      </w:pPr>
      <w:ins w:id="1237" w:author="Autor desconocido" w:date="2020-12-11T00:46:00Z">
        <w:r>
          <w:rPr>
            <w:rFonts w:eastAsia="Roboto" w:cs="Roboto" w:ascii="Roboto" w:hAnsi="Roboto"/>
          </w:rPr>
        </w:r>
      </w:ins>
    </w:p>
    <w:p>
      <w:pPr>
        <w:pStyle w:val="LOnormal"/>
        <w:jc w:val="center"/>
        <w:rPr>
          <w:rFonts w:ascii="Roboto" w:hAnsi="Roboto" w:eastAsia="Roboto" w:cs="Roboto"/>
          <w:ins w:id="1240" w:author="Autor desconocido" w:date="2020-12-11T00:46:00Z"/>
        </w:rPr>
      </w:pPr>
      <w:ins w:id="1239" w:author="Autor desconocido" w:date="2020-12-11T00:46:00Z">
        <w:r>
          <w:rPr>
            <w:rFonts w:eastAsia="Roboto" w:cs="Roboto" w:ascii="Roboto" w:hAnsi="Roboto"/>
          </w:rPr>
        </w:r>
      </w:ins>
    </w:p>
    <w:p>
      <w:pPr>
        <w:pStyle w:val="LOnormal"/>
        <w:jc w:val="center"/>
        <w:rPr>
          <w:rFonts w:ascii="Roboto" w:hAnsi="Roboto" w:eastAsia="Roboto" w:cs="Roboto"/>
          <w:ins w:id="1242" w:author="Autor desconocido" w:date="2020-12-11T00:46:00Z"/>
        </w:rPr>
      </w:pPr>
      <w:ins w:id="1241" w:author="Autor desconocido" w:date="2020-12-11T00:46:00Z">
        <w:r>
          <w:rPr>
            <w:rFonts w:eastAsia="Roboto" w:cs="Roboto" w:ascii="Roboto" w:hAnsi="Roboto"/>
          </w:rPr>
        </w:r>
      </w:ins>
    </w:p>
    <w:p>
      <w:pPr>
        <w:pStyle w:val="LOnormal"/>
        <w:jc w:val="center"/>
        <w:rPr>
          <w:rFonts w:ascii="Roboto" w:hAnsi="Roboto" w:eastAsia="Roboto" w:cs="Roboto"/>
          <w:ins w:id="1244" w:author="Autor desconocido" w:date="2020-12-11T00:46:00Z"/>
        </w:rPr>
      </w:pPr>
      <w:ins w:id="1243" w:author="Autor desconocido" w:date="2020-12-11T00:46:00Z">
        <w:r>
          <w:rPr>
            <w:rFonts w:eastAsia="Roboto" w:cs="Roboto" w:ascii="Roboto" w:hAnsi="Roboto"/>
          </w:rPr>
        </w:r>
      </w:ins>
    </w:p>
    <w:p>
      <w:pPr>
        <w:pStyle w:val="LOnormal"/>
        <w:jc w:val="center"/>
        <w:rPr>
          <w:rFonts w:ascii="Roboto" w:hAnsi="Roboto" w:eastAsia="Roboto" w:cs="Roboto"/>
          <w:ins w:id="1246" w:author="Autor desconocido" w:date="2020-12-11T00:46:00Z"/>
        </w:rPr>
      </w:pPr>
      <w:ins w:id="1245" w:author="Autor desconocido" w:date="2020-12-11T00:46:00Z">
        <w:r>
          <w:rPr>
            <w:rFonts w:eastAsia="Roboto" w:cs="Roboto" w:ascii="Roboto" w:hAnsi="Roboto"/>
          </w:rPr>
        </w:r>
      </w:ins>
    </w:p>
    <w:p>
      <w:pPr>
        <w:pStyle w:val="LOnormal"/>
        <w:jc w:val="center"/>
        <w:rPr>
          <w:rFonts w:ascii="Roboto" w:hAnsi="Roboto" w:eastAsia="Roboto" w:cs="Roboto"/>
          <w:ins w:id="1248" w:author="Autor desconocido" w:date="2020-12-11T00:46:00Z"/>
        </w:rPr>
      </w:pPr>
      <w:ins w:id="1247" w:author="Autor desconocido" w:date="2020-12-11T00:46:00Z">
        <w:r>
          <w:rPr>
            <w:rFonts w:eastAsia="Roboto" w:cs="Roboto" w:ascii="Roboto" w:hAnsi="Roboto"/>
          </w:rPr>
        </w:r>
      </w:ins>
    </w:p>
    <w:p>
      <w:pPr>
        <w:pStyle w:val="LOnormal"/>
        <w:jc w:val="center"/>
        <w:rPr>
          <w:rFonts w:ascii="Roboto" w:hAnsi="Roboto" w:eastAsia="Roboto" w:cs="Roboto"/>
          <w:ins w:id="1250" w:author="Autor desconocido" w:date="2020-12-11T00:46:00Z"/>
        </w:rPr>
      </w:pPr>
      <w:ins w:id="1249" w:author="Autor desconocido" w:date="2020-12-11T00:46:00Z">
        <w:r>
          <w:rPr>
            <w:rFonts w:eastAsia="Roboto" w:cs="Roboto" w:ascii="Roboto" w:hAnsi="Roboto"/>
          </w:rPr>
        </w:r>
      </w:ins>
    </w:p>
    <w:p>
      <w:pPr>
        <w:pStyle w:val="LOnormal"/>
        <w:jc w:val="center"/>
        <w:rPr>
          <w:rFonts w:ascii="Roboto" w:hAnsi="Roboto" w:eastAsia="Roboto" w:cs="Roboto"/>
          <w:ins w:id="1252" w:author="Autor desconocido" w:date="2020-12-11T00:46:00Z"/>
        </w:rPr>
      </w:pPr>
      <w:ins w:id="1251" w:author="Autor desconocido" w:date="2020-12-11T00:46:00Z">
        <w:r>
          <w:rPr>
            <w:rFonts w:eastAsia="Roboto" w:cs="Roboto" w:ascii="Roboto" w:hAnsi="Roboto"/>
          </w:rPr>
        </w:r>
      </w:ins>
    </w:p>
    <w:p>
      <w:pPr>
        <w:pStyle w:val="LOnormal"/>
        <w:jc w:val="left"/>
        <w:rPr>
          <w:rFonts w:ascii="Roboto" w:hAnsi="Roboto" w:eastAsia="Roboto" w:cs="Roboto"/>
          <w:ins w:id="1254" w:author="Autor desconocido" w:date="2020-12-11T00:46:00Z"/>
        </w:rPr>
      </w:pPr>
      <w:ins w:id="1253" w:author="Autor desconocido" w:date="2020-12-11T00:46:00Z">
        <w:r>
          <w:rPr>
            <w:rFonts w:eastAsia="Roboto" w:cs="Roboto" w:ascii="Roboto" w:hAnsi="Roboto"/>
          </w:rPr>
        </w:r>
      </w:ins>
    </w:p>
    <w:p>
      <w:pPr>
        <w:pStyle w:val="LOnormal"/>
        <w:jc w:val="left"/>
        <w:rPr>
          <w:rFonts w:ascii="Roboto" w:hAnsi="Roboto"/>
          <w:ins w:id="1257" w:author="Autor desconocido" w:date="2020-12-11T00:46:00Z"/>
        </w:rPr>
      </w:pPr>
      <w:ins w:id="1255" w:author="Autor desconocido" w:date="2020-12-11T00:46:00Z">
        <w:r>
          <w:rPr>
            <w:rFonts w:eastAsia="Roboto" w:cs="Roboto" w:ascii="Roboto" w:hAnsi="Roboto"/>
            <w:b/>
          </w:rPr>
          <w:t>Buscar</w:t>
        </w:r>
      </w:ins>
      <w:ins w:id="1256" w:author="Autor desconocido" w:date="2020-12-11T00:46:00Z">
        <w:r>
          <w:rPr>
            <w:rFonts w:eastAsia="Roboto" w:cs="Roboto" w:ascii="Roboto" w:hAnsi="Roboto"/>
          </w:rPr>
          <w:t>: Esta ventana nos permitirá buscar libros según su título, autor y género, introduciendo los datos de forma escrita o por reconocimiento de voz.</w:t>
        </w:r>
      </w:ins>
    </w:p>
    <w:p>
      <w:pPr>
        <w:pStyle w:val="LOnormal"/>
        <w:jc w:val="left"/>
        <w:rPr>
          <w:rFonts w:ascii="Roboto" w:hAnsi="Roboto" w:eastAsia="Roboto" w:cs="Roboto"/>
          <w:ins w:id="1259" w:author="Autor desconocido" w:date="2020-12-11T00:46:00Z"/>
        </w:rPr>
      </w:pPr>
      <w:ins w:id="1258" w:author="Autor desconocido" w:date="2020-12-11T00:46:00Z">
        <w:r>
          <w:rPr>
            <w:rFonts w:eastAsia="Roboto" w:cs="Roboto" w:ascii="Roboto" w:hAnsi="Roboto"/>
          </w:rPr>
        </w:r>
      </w:ins>
    </w:p>
    <w:p>
      <w:pPr>
        <w:pStyle w:val="LOnormal"/>
        <w:jc w:val="left"/>
        <w:rPr>
          <w:rFonts w:ascii="Roboto" w:hAnsi="Roboto"/>
          <w:ins w:id="1261" w:author="Autor desconocido" w:date="2020-12-11T00:46:00Z"/>
        </w:rPr>
      </w:pPr>
      <w:ins w:id="1260" w:author="Autor desconocido" w:date="2020-12-11T00:46:00Z">
        <w:r>
          <w:rPr>
            <w:rFonts w:eastAsia="Roboto" w:cs="Roboto" w:ascii="Roboto" w:hAnsi="Roboto"/>
          </w:rPr>
          <w:t>Antes de buscar ningún libro aparecerá una línea de tiempo con los libros más populares, indicando su valoración, estado y su comentario mas reciente como previsualización.</w:t>
        </w:r>
      </w:ins>
    </w:p>
    <w:p>
      <w:pPr>
        <w:pStyle w:val="LOnormal"/>
        <w:jc w:val="left"/>
        <w:rPr>
          <w:rFonts w:ascii="Roboto" w:hAnsi="Roboto" w:eastAsia="Roboto" w:cs="Roboto"/>
          <w:ins w:id="1263" w:author="Autor desconocido" w:date="2020-12-11T00:46:00Z"/>
        </w:rPr>
      </w:pPr>
      <w:ins w:id="1262" w:author="Autor desconocido" w:date="2020-12-11T00:46:00Z">
        <w:r>
          <w:rPr>
            <w:rFonts w:eastAsia="Roboto" w:cs="Roboto" w:ascii="Roboto" w:hAnsi="Roboto"/>
          </w:rPr>
        </w:r>
      </w:ins>
    </w:p>
    <w:p>
      <w:pPr>
        <w:pStyle w:val="LOnormal"/>
        <w:jc w:val="left"/>
        <w:rPr>
          <w:rFonts w:ascii="Roboto" w:hAnsi="Roboto" w:eastAsia="Roboto" w:cs="Roboto"/>
          <w:ins w:id="1265" w:author="Autor desconocido" w:date="2020-12-11T00:46:00Z"/>
        </w:rPr>
      </w:pPr>
      <w:ins w:id="1264" w:author="Autor desconocido" w:date="2020-12-11T00:46:00Z">
        <w:r>
          <w:rPr>
            <w:rFonts w:eastAsia="Roboto" w:cs="Roboto" w:ascii="Roboto" w:hAnsi="Roboto"/>
          </w:rPr>
        </w:r>
      </w:ins>
    </w:p>
    <w:p>
      <w:pPr>
        <w:pStyle w:val="LOnormal"/>
        <w:jc w:val="center"/>
        <w:rPr>
          <w:rFonts w:ascii="Roboto" w:hAnsi="Roboto"/>
          <w:ins w:id="1267" w:author="Autor desconocido" w:date="2020-12-11T00:46:00Z"/>
        </w:rPr>
      </w:pPr>
      <w:r>
        <w:rPr>
          <w:rFonts w:ascii="Roboto" w:hAnsi="Roboto"/>
          <w:rPrChange w:id="0" w:author="Autor desconocido" w:date="2020-12-11T01:30:31Z"/>
        </w:rPr>
        <w:drawing>
          <wp:inline distT="0" distB="0" distL="0" distR="0">
            <wp:extent cx="3474085" cy="6781800"/>
            <wp:effectExtent l="0" t="0" r="0" b="0"/>
            <wp:docPr id="2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descr=""/>
                    <pic:cNvPicPr>
                      <a:picLocks noChangeAspect="1" noChangeArrowheads="1"/>
                    </pic:cNvPicPr>
                  </pic:nvPicPr>
                  <pic:blipFill>
                    <a:blip r:embed="rId29"/>
                    <a:srcRect l="0" t="0" r="0" b="518"/>
                    <a:stretch>
                      <a:fillRect/>
                    </a:stretch>
                  </pic:blipFill>
                  <pic:spPr bwMode="auto">
                    <a:xfrm>
                      <a:off x="0" y="0"/>
                      <a:ext cx="3474085" cy="6781800"/>
                    </a:xfrm>
                    <a:prstGeom prst="rect">
                      <a:avLst/>
                    </a:prstGeom>
                  </pic:spPr>
                </pic:pic>
              </a:graphicData>
            </a:graphic>
          </wp:inline>
        </w:drawing>
      </w:r>
    </w:p>
    <w:p>
      <w:pPr>
        <w:pStyle w:val="LOnormal"/>
        <w:jc w:val="center"/>
        <w:rPr>
          <w:rFonts w:ascii="Roboto" w:hAnsi="Roboto" w:eastAsia="Roboto" w:cs="Roboto"/>
          <w:ins w:id="1269" w:author="Autor desconocido" w:date="2020-12-11T00:46:00Z"/>
        </w:rPr>
      </w:pPr>
      <w:ins w:id="1268" w:author="Autor desconocido" w:date="2020-12-11T00:46:00Z">
        <w:r>
          <w:rPr>
            <w:rFonts w:eastAsia="Roboto" w:cs="Roboto" w:ascii="Roboto" w:hAnsi="Roboto"/>
          </w:rPr>
        </w:r>
      </w:ins>
    </w:p>
    <w:p>
      <w:pPr>
        <w:pStyle w:val="LOnormal"/>
        <w:jc w:val="center"/>
        <w:rPr>
          <w:rFonts w:ascii="Roboto" w:hAnsi="Roboto" w:eastAsia="Roboto" w:cs="Roboto"/>
          <w:ins w:id="1271" w:author="Autor desconocido" w:date="2020-12-11T00:46:00Z"/>
        </w:rPr>
      </w:pPr>
      <w:ins w:id="1270" w:author="Autor desconocido" w:date="2020-12-11T00:46:00Z">
        <w:r>
          <w:rPr>
            <w:rFonts w:eastAsia="Roboto" w:cs="Roboto" w:ascii="Roboto" w:hAnsi="Roboto"/>
          </w:rPr>
        </w:r>
      </w:ins>
    </w:p>
    <w:p>
      <w:pPr>
        <w:pStyle w:val="LOnormal"/>
        <w:jc w:val="center"/>
        <w:rPr>
          <w:rFonts w:ascii="Roboto" w:hAnsi="Roboto" w:eastAsia="Roboto" w:cs="Roboto"/>
          <w:ins w:id="1273" w:author="Autor desconocido" w:date="2020-12-11T00:46:00Z"/>
        </w:rPr>
      </w:pPr>
      <w:ins w:id="1272" w:author="Autor desconocido" w:date="2020-12-11T00:46:00Z">
        <w:r>
          <w:rPr>
            <w:rFonts w:eastAsia="Roboto" w:cs="Roboto" w:ascii="Roboto" w:hAnsi="Roboto"/>
          </w:rPr>
        </w:r>
      </w:ins>
    </w:p>
    <w:p>
      <w:pPr>
        <w:pStyle w:val="LOnormal"/>
        <w:jc w:val="center"/>
        <w:rPr>
          <w:rFonts w:ascii="Roboto" w:hAnsi="Roboto" w:eastAsia="Roboto" w:cs="Roboto"/>
          <w:ins w:id="1275" w:author="Autor desconocido" w:date="2020-12-11T00:46:00Z"/>
        </w:rPr>
      </w:pPr>
      <w:ins w:id="1274" w:author="Autor desconocido" w:date="2020-12-11T00:46:00Z">
        <w:r>
          <w:rPr>
            <w:rFonts w:eastAsia="Roboto" w:cs="Roboto" w:ascii="Roboto" w:hAnsi="Roboto"/>
          </w:rPr>
        </w:r>
      </w:ins>
    </w:p>
    <w:p>
      <w:pPr>
        <w:pStyle w:val="LOnormal"/>
        <w:jc w:val="left"/>
        <w:rPr>
          <w:rFonts w:ascii="Roboto" w:hAnsi="Roboto"/>
          <w:ins w:id="1278" w:author="Autor desconocido" w:date="2020-12-11T00:46:00Z"/>
        </w:rPr>
      </w:pPr>
      <w:ins w:id="1276" w:author="Autor desconocido" w:date="2020-12-11T00:46:00Z">
        <w:r>
          <w:rPr>
            <w:rFonts w:eastAsia="Roboto" w:cs="Roboto" w:ascii="Roboto" w:hAnsi="Roboto"/>
            <w:b/>
          </w:rPr>
          <w:t>Subir</w:t>
        </w:r>
      </w:ins>
      <w:ins w:id="1277" w:author="Autor desconocido" w:date="2020-12-11T00:46:00Z">
        <w:r>
          <w:rPr>
            <w:rFonts w:eastAsia="Roboto" w:cs="Roboto" w:ascii="Roboto" w:hAnsi="Roboto"/>
          </w:rPr>
          <w:t>: Aquí podremos subir un libro a la plataforma para que puedan disfrutar de él otros usuarios.</w:t>
        </w:r>
      </w:ins>
    </w:p>
    <w:p>
      <w:pPr>
        <w:pStyle w:val="LOnormal"/>
        <w:jc w:val="left"/>
        <w:rPr>
          <w:rFonts w:ascii="Roboto" w:hAnsi="Roboto" w:eastAsia="Roboto" w:cs="Roboto"/>
          <w:ins w:id="1280" w:author="Autor desconocido" w:date="2020-12-11T00:46:00Z"/>
        </w:rPr>
      </w:pPr>
      <w:ins w:id="1279" w:author="Autor desconocido" w:date="2020-12-11T00:46:00Z">
        <w:r>
          <w:rPr>
            <w:rFonts w:eastAsia="Roboto" w:cs="Roboto" w:ascii="Roboto" w:hAnsi="Roboto"/>
          </w:rPr>
        </w:r>
      </w:ins>
    </w:p>
    <w:p>
      <w:pPr>
        <w:pStyle w:val="LOnormal"/>
        <w:jc w:val="left"/>
        <w:rPr>
          <w:rFonts w:ascii="Roboto" w:hAnsi="Roboto"/>
          <w:ins w:id="1282" w:author="Autor desconocido" w:date="2020-12-11T00:46:00Z"/>
        </w:rPr>
      </w:pPr>
      <w:ins w:id="1281" w:author="Autor desconocido" w:date="2020-12-11T00:46:00Z">
        <w:r>
          <w:rPr>
            <w:rFonts w:eastAsia="Roboto" w:cs="Roboto" w:ascii="Roboto" w:hAnsi="Roboto"/>
          </w:rPr>
          <w:t>Se deberá agregar una imagen, ya sea de la galería o tomada por la cámara en ese momento, su título, autor, género e ISBN, el cual se podrá escanear con la cámara para mayor fluidez.</w:t>
        </w:r>
      </w:ins>
    </w:p>
    <w:p>
      <w:pPr>
        <w:pStyle w:val="LOnormal"/>
        <w:jc w:val="left"/>
        <w:rPr>
          <w:rFonts w:ascii="Roboto" w:hAnsi="Roboto" w:eastAsia="Roboto" w:cs="Roboto"/>
          <w:ins w:id="1284" w:author="Autor desconocido" w:date="2020-12-11T00:46:00Z"/>
        </w:rPr>
      </w:pPr>
      <w:ins w:id="1283" w:author="Autor desconocido" w:date="2020-12-11T00:46:00Z">
        <w:r>
          <w:rPr>
            <w:rFonts w:eastAsia="Roboto" w:cs="Roboto" w:ascii="Roboto" w:hAnsi="Roboto"/>
          </w:rPr>
        </w:r>
      </w:ins>
    </w:p>
    <w:p>
      <w:pPr>
        <w:pStyle w:val="LOnormal"/>
        <w:jc w:val="left"/>
        <w:rPr>
          <w:rFonts w:ascii="Roboto" w:hAnsi="Roboto" w:eastAsia="Roboto" w:cs="Roboto"/>
          <w:ins w:id="1286" w:author="Autor desconocido" w:date="2020-12-11T00:46:00Z"/>
        </w:rPr>
      </w:pPr>
      <w:ins w:id="1285" w:author="Autor desconocido" w:date="2020-12-11T00:46:00Z">
        <w:r>
          <w:rPr>
            <w:rFonts w:eastAsia="Roboto" w:cs="Roboto" w:ascii="Roboto" w:hAnsi="Roboto"/>
          </w:rPr>
        </w:r>
      </w:ins>
    </w:p>
    <w:p>
      <w:pPr>
        <w:pStyle w:val="LOnormal"/>
        <w:jc w:val="center"/>
        <w:rPr>
          <w:rFonts w:ascii="Roboto" w:hAnsi="Roboto"/>
          <w:ins w:id="1288" w:author="Autor desconocido" w:date="2020-12-11T00:46:00Z"/>
        </w:rPr>
      </w:pPr>
      <w:r>
        <w:rPr>
          <w:rFonts w:ascii="Roboto" w:hAnsi="Roboto"/>
          <w:rPrChange w:id="0" w:author="Autor desconocido" w:date="2020-12-11T01:30:31Z"/>
        </w:rPr>
        <w:drawing>
          <wp:inline distT="0" distB="0" distL="0" distR="0">
            <wp:extent cx="3110230" cy="5614670"/>
            <wp:effectExtent l="0" t="0" r="0" b="0"/>
            <wp:docPr id="2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
                    <pic:cNvPicPr>
                      <a:picLocks noChangeAspect="1" noChangeArrowheads="1"/>
                    </pic:cNvPicPr>
                  </pic:nvPicPr>
                  <pic:blipFill>
                    <a:blip r:embed="rId30"/>
                    <a:stretch>
                      <a:fillRect/>
                    </a:stretch>
                  </pic:blipFill>
                  <pic:spPr bwMode="auto">
                    <a:xfrm>
                      <a:off x="0" y="0"/>
                      <a:ext cx="3110230" cy="5614670"/>
                    </a:xfrm>
                    <a:prstGeom prst="rect">
                      <a:avLst/>
                    </a:prstGeom>
                  </pic:spPr>
                </pic:pic>
              </a:graphicData>
            </a:graphic>
          </wp:inline>
        </w:drawing>
      </w:r>
    </w:p>
    <w:p>
      <w:pPr>
        <w:pStyle w:val="LOnormal"/>
        <w:jc w:val="center"/>
        <w:rPr>
          <w:rFonts w:ascii="Roboto" w:hAnsi="Roboto" w:eastAsia="Roboto" w:cs="Roboto"/>
          <w:ins w:id="1290" w:author="Autor desconocido" w:date="2020-12-11T00:46:00Z"/>
        </w:rPr>
      </w:pPr>
      <w:ins w:id="1289" w:author="Autor desconocido" w:date="2020-12-11T00:46:00Z">
        <w:r>
          <w:rPr>
            <w:rFonts w:eastAsia="Roboto" w:cs="Roboto" w:ascii="Roboto" w:hAnsi="Roboto"/>
          </w:rPr>
        </w:r>
      </w:ins>
    </w:p>
    <w:p>
      <w:pPr>
        <w:pStyle w:val="LOnormal"/>
        <w:jc w:val="center"/>
        <w:rPr>
          <w:rFonts w:ascii="Roboto" w:hAnsi="Roboto" w:eastAsia="Roboto" w:cs="Roboto"/>
          <w:ins w:id="1292" w:author="Autor desconocido" w:date="2020-12-11T00:46:00Z"/>
        </w:rPr>
      </w:pPr>
      <w:ins w:id="1291" w:author="Autor desconocido" w:date="2020-12-11T00:46:00Z">
        <w:r>
          <w:rPr>
            <w:rFonts w:eastAsia="Roboto" w:cs="Roboto" w:ascii="Roboto" w:hAnsi="Roboto"/>
          </w:rPr>
        </w:r>
      </w:ins>
    </w:p>
    <w:p>
      <w:pPr>
        <w:pStyle w:val="LOnormal"/>
        <w:jc w:val="center"/>
        <w:rPr>
          <w:rFonts w:ascii="Roboto" w:hAnsi="Roboto" w:eastAsia="Roboto" w:cs="Roboto"/>
          <w:ins w:id="1294" w:author="Autor desconocido" w:date="2020-12-11T00:46:00Z"/>
        </w:rPr>
      </w:pPr>
      <w:ins w:id="1293" w:author="Autor desconocido" w:date="2020-12-11T00:46:00Z">
        <w:r>
          <w:rPr>
            <w:rFonts w:eastAsia="Roboto" w:cs="Roboto" w:ascii="Roboto" w:hAnsi="Roboto"/>
          </w:rPr>
        </w:r>
      </w:ins>
    </w:p>
    <w:p>
      <w:pPr>
        <w:pStyle w:val="LOnormal"/>
        <w:jc w:val="center"/>
        <w:rPr>
          <w:rFonts w:ascii="Roboto" w:hAnsi="Roboto" w:eastAsia="Roboto" w:cs="Roboto"/>
          <w:ins w:id="1296" w:author="Autor desconocido" w:date="2020-12-11T00:46:00Z"/>
        </w:rPr>
      </w:pPr>
      <w:ins w:id="1295" w:author="Autor desconocido" w:date="2020-12-11T00:46:00Z">
        <w:r>
          <w:rPr>
            <w:rFonts w:eastAsia="Roboto" w:cs="Roboto" w:ascii="Roboto" w:hAnsi="Roboto"/>
          </w:rPr>
        </w:r>
      </w:ins>
    </w:p>
    <w:p>
      <w:pPr>
        <w:pStyle w:val="LOnormal"/>
        <w:jc w:val="center"/>
        <w:rPr>
          <w:rFonts w:ascii="Roboto" w:hAnsi="Roboto" w:eastAsia="Roboto" w:cs="Roboto"/>
          <w:ins w:id="1298" w:author="Autor desconocido" w:date="2020-12-11T00:46:00Z"/>
        </w:rPr>
      </w:pPr>
      <w:ins w:id="1297" w:author="Autor desconocido" w:date="2020-12-11T00:46:00Z">
        <w:r>
          <w:rPr>
            <w:rFonts w:eastAsia="Roboto" w:cs="Roboto" w:ascii="Roboto" w:hAnsi="Roboto"/>
          </w:rPr>
        </w:r>
      </w:ins>
    </w:p>
    <w:p>
      <w:pPr>
        <w:pStyle w:val="LOnormal"/>
        <w:jc w:val="center"/>
        <w:rPr>
          <w:rFonts w:ascii="Roboto" w:hAnsi="Roboto" w:eastAsia="Roboto" w:cs="Roboto"/>
          <w:ins w:id="1300" w:author="Autor desconocido" w:date="2020-12-11T00:46:00Z"/>
        </w:rPr>
      </w:pPr>
      <w:ins w:id="1299" w:author="Autor desconocido" w:date="2020-12-11T00:46:00Z">
        <w:r>
          <w:rPr>
            <w:rFonts w:eastAsia="Roboto" w:cs="Roboto" w:ascii="Roboto" w:hAnsi="Roboto"/>
          </w:rPr>
        </w:r>
      </w:ins>
    </w:p>
    <w:p>
      <w:pPr>
        <w:pStyle w:val="LOnormal"/>
        <w:jc w:val="center"/>
        <w:rPr>
          <w:rFonts w:ascii="Roboto" w:hAnsi="Roboto" w:eastAsia="Roboto" w:cs="Roboto"/>
          <w:ins w:id="1302" w:author="Autor desconocido" w:date="2020-12-11T00:46:00Z"/>
        </w:rPr>
      </w:pPr>
      <w:ins w:id="1301" w:author="Autor desconocido" w:date="2020-12-11T00:46:00Z">
        <w:r>
          <w:rPr>
            <w:rFonts w:eastAsia="Roboto" w:cs="Roboto" w:ascii="Roboto" w:hAnsi="Roboto"/>
          </w:rPr>
        </w:r>
      </w:ins>
    </w:p>
    <w:p>
      <w:pPr>
        <w:pStyle w:val="LOnormal"/>
        <w:jc w:val="left"/>
        <w:rPr>
          <w:rFonts w:ascii="Roboto" w:hAnsi="Roboto"/>
          <w:ins w:id="1305" w:author="Autor desconocido" w:date="2020-12-11T00:46:00Z"/>
        </w:rPr>
      </w:pPr>
      <w:ins w:id="1303" w:author="Autor desconocido" w:date="2020-12-11T00:46:00Z">
        <w:r>
          <w:rPr>
            <w:rFonts w:eastAsia="Roboto" w:cs="Roboto" w:ascii="Roboto" w:hAnsi="Roboto"/>
            <w:b/>
          </w:rPr>
          <w:t>Usuarios</w:t>
        </w:r>
      </w:ins>
      <w:ins w:id="1304" w:author="Autor desconocido" w:date="2020-12-11T00:46:00Z">
        <w:r>
          <w:rPr>
            <w:rFonts w:eastAsia="Roboto" w:cs="Roboto" w:ascii="Roboto" w:hAnsi="Roboto"/>
          </w:rPr>
          <w:t>: Ventana donde se pueden buscar usuarios en el sistema para agregarlos, las búsquedas se pueden realizar por voz o por introducción de texto.</w:t>
        </w:r>
      </w:ins>
    </w:p>
    <w:p>
      <w:pPr>
        <w:pStyle w:val="LOnormal"/>
        <w:jc w:val="left"/>
        <w:rPr>
          <w:rFonts w:ascii="Roboto" w:hAnsi="Roboto" w:eastAsia="Roboto" w:cs="Roboto"/>
          <w:ins w:id="1307" w:author="Autor desconocido" w:date="2020-12-11T00:46:00Z"/>
        </w:rPr>
      </w:pPr>
      <w:ins w:id="1306" w:author="Autor desconocido" w:date="2020-12-11T00:46:00Z">
        <w:r>
          <w:rPr>
            <w:rFonts w:eastAsia="Roboto" w:cs="Roboto" w:ascii="Roboto" w:hAnsi="Roboto"/>
          </w:rPr>
        </w:r>
      </w:ins>
    </w:p>
    <w:p>
      <w:pPr>
        <w:pStyle w:val="LOnormal"/>
        <w:jc w:val="left"/>
        <w:rPr>
          <w:rFonts w:ascii="Roboto" w:hAnsi="Roboto"/>
          <w:ins w:id="1309" w:author="Autor desconocido" w:date="2020-12-11T00:46:00Z"/>
        </w:rPr>
      </w:pPr>
      <w:ins w:id="1308" w:author="Autor desconocido" w:date="2020-12-11T00:46:00Z">
        <w:r>
          <w:rPr>
            <w:rFonts w:eastAsia="Roboto" w:cs="Roboto" w:ascii="Roboto" w:hAnsi="Roboto"/>
          </w:rPr>
          <w:t>Los usuarios no agregados aparecerán con el icono de agregar a su derecha.</w:t>
        </w:r>
      </w:ins>
    </w:p>
    <w:p>
      <w:pPr>
        <w:pStyle w:val="LOnormal"/>
        <w:jc w:val="left"/>
        <w:rPr>
          <w:rFonts w:ascii="Roboto" w:hAnsi="Roboto" w:eastAsia="Roboto" w:cs="Roboto"/>
          <w:ins w:id="1311" w:author="Autor desconocido" w:date="2020-12-11T00:46:00Z"/>
        </w:rPr>
      </w:pPr>
      <w:ins w:id="1310" w:author="Autor desconocido" w:date="2020-12-11T00:46:00Z">
        <w:r>
          <w:rPr>
            <w:rFonts w:eastAsia="Roboto" w:cs="Roboto" w:ascii="Roboto" w:hAnsi="Roboto"/>
          </w:rPr>
        </w:r>
      </w:ins>
    </w:p>
    <w:p>
      <w:pPr>
        <w:pStyle w:val="LOnormal"/>
        <w:jc w:val="left"/>
        <w:rPr>
          <w:rFonts w:ascii="Roboto" w:hAnsi="Roboto"/>
          <w:ins w:id="1313" w:author="Autor desconocido" w:date="2020-12-11T00:46:00Z"/>
        </w:rPr>
      </w:pPr>
      <w:ins w:id="1312" w:author="Autor desconocido" w:date="2020-12-11T00:46:00Z">
        <w:r>
          <w:rPr>
            <w:rFonts w:eastAsia="Roboto" w:cs="Roboto" w:ascii="Roboto" w:hAnsi="Roboto"/>
          </w:rPr>
          <w:t>Dispone de un botón de QR para leer el código QR del perfil de un usuario con el que nos encontremos.</w:t>
        </w:r>
      </w:ins>
    </w:p>
    <w:p>
      <w:pPr>
        <w:pStyle w:val="LOnormal"/>
        <w:jc w:val="left"/>
        <w:rPr>
          <w:rFonts w:ascii="Roboto" w:hAnsi="Roboto" w:eastAsia="Roboto" w:cs="Roboto"/>
          <w:ins w:id="1315" w:author="Autor desconocido" w:date="2020-12-11T00:46:00Z"/>
        </w:rPr>
      </w:pPr>
      <w:ins w:id="1314" w:author="Autor desconocido" w:date="2020-12-11T00:46:00Z">
        <w:r>
          <w:rPr>
            <w:rFonts w:eastAsia="Roboto" w:cs="Roboto" w:ascii="Roboto" w:hAnsi="Roboto"/>
          </w:rPr>
        </w:r>
      </w:ins>
    </w:p>
    <w:p>
      <w:pPr>
        <w:pStyle w:val="LOnormal"/>
        <w:jc w:val="left"/>
        <w:rPr>
          <w:rFonts w:ascii="Roboto" w:hAnsi="Roboto" w:eastAsia="Roboto" w:cs="Roboto"/>
          <w:ins w:id="1317" w:author="Autor desconocido" w:date="2020-12-11T00:46:00Z"/>
        </w:rPr>
      </w:pPr>
      <w:ins w:id="1316" w:author="Autor desconocido" w:date="2020-12-11T00:46:00Z">
        <w:r>
          <w:rPr>
            <w:rFonts w:eastAsia="Roboto" w:cs="Roboto" w:ascii="Roboto" w:hAnsi="Roboto"/>
          </w:rPr>
        </w:r>
      </w:ins>
    </w:p>
    <w:p>
      <w:pPr>
        <w:pStyle w:val="LOnormal"/>
        <w:jc w:val="center"/>
        <w:rPr>
          <w:rFonts w:ascii="Roboto" w:hAnsi="Roboto"/>
          <w:ins w:id="1319" w:author="Autor desconocido" w:date="2020-12-11T00:46:00Z"/>
        </w:rPr>
      </w:pPr>
      <w:r>
        <w:rPr>
          <w:rFonts w:ascii="Roboto" w:hAnsi="Roboto"/>
          <w:rPrChange w:id="0" w:author="Autor desconocido" w:date="2020-12-11T01:30:31Z"/>
        </w:rPr>
        <w:drawing>
          <wp:inline distT="0" distB="0" distL="0" distR="0">
            <wp:extent cx="3382010" cy="6648450"/>
            <wp:effectExtent l="0" t="0" r="0" b="0"/>
            <wp:docPr id="2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descr=""/>
                    <pic:cNvPicPr>
                      <a:picLocks noChangeAspect="1" noChangeArrowheads="1"/>
                    </pic:cNvPicPr>
                  </pic:nvPicPr>
                  <pic:blipFill>
                    <a:blip r:embed="rId31"/>
                    <a:stretch>
                      <a:fillRect/>
                    </a:stretch>
                  </pic:blipFill>
                  <pic:spPr bwMode="auto">
                    <a:xfrm>
                      <a:off x="0" y="0"/>
                      <a:ext cx="3382010" cy="6648450"/>
                    </a:xfrm>
                    <a:prstGeom prst="rect">
                      <a:avLst/>
                    </a:prstGeom>
                  </pic:spPr>
                </pic:pic>
              </a:graphicData>
            </a:graphic>
          </wp:inline>
        </w:drawing>
      </w:r>
    </w:p>
    <w:p>
      <w:pPr>
        <w:pStyle w:val="LOnormal"/>
        <w:jc w:val="center"/>
        <w:rPr>
          <w:rFonts w:ascii="Roboto" w:hAnsi="Roboto" w:eastAsia="Roboto" w:cs="Roboto"/>
          <w:ins w:id="1321" w:author="Autor desconocido" w:date="2020-12-11T00:46:00Z"/>
        </w:rPr>
      </w:pPr>
      <w:ins w:id="1320" w:author="Autor desconocido" w:date="2020-12-11T00:46:00Z">
        <w:r>
          <w:rPr>
            <w:rFonts w:eastAsia="Roboto" w:cs="Roboto" w:ascii="Roboto" w:hAnsi="Roboto"/>
          </w:rPr>
        </w:r>
      </w:ins>
    </w:p>
    <w:p>
      <w:pPr>
        <w:pStyle w:val="LOnormal"/>
        <w:jc w:val="center"/>
        <w:rPr>
          <w:rFonts w:ascii="Roboto" w:hAnsi="Roboto" w:eastAsia="Roboto" w:cs="Roboto"/>
          <w:ins w:id="1323" w:author="Autor desconocido" w:date="2020-12-11T00:46:00Z"/>
        </w:rPr>
      </w:pPr>
      <w:ins w:id="1322" w:author="Autor desconocido" w:date="2020-12-11T00:46:00Z">
        <w:r>
          <w:rPr>
            <w:rFonts w:eastAsia="Roboto" w:cs="Roboto" w:ascii="Roboto" w:hAnsi="Roboto"/>
          </w:rPr>
        </w:r>
      </w:ins>
    </w:p>
    <w:p>
      <w:pPr>
        <w:pStyle w:val="LOnormal"/>
        <w:rPr>
          <w:rFonts w:ascii="Roboto" w:hAnsi="Roboto"/>
          <w:ins w:id="1326" w:author="Autor desconocido" w:date="2020-12-11T00:46:00Z"/>
        </w:rPr>
      </w:pPr>
      <w:ins w:id="1324" w:author="Autor desconocido" w:date="2020-12-11T00:46:00Z">
        <w:r>
          <w:rPr>
            <w:rFonts w:eastAsia="Roboto" w:cs="Roboto" w:ascii="Roboto" w:hAnsi="Roboto"/>
            <w:b/>
          </w:rPr>
          <w:t>Perfil</w:t>
        </w:r>
      </w:ins>
      <w:ins w:id="1325" w:author="Autor desconocido" w:date="2020-12-11T00:46:00Z">
        <w:r>
          <w:rPr>
            <w:rFonts w:eastAsia="Roboto" w:cs="Roboto" w:ascii="Roboto" w:hAnsi="Roboto"/>
          </w:rPr>
          <w:t>: Aquí se puede ver y editar el perfil propio, lo verán los demás usuarios y así podrán saber un poco más unos de otros y fomentar las relaciones interpersonales.</w:t>
        </w:r>
      </w:ins>
    </w:p>
    <w:p>
      <w:pPr>
        <w:pStyle w:val="LOnormal"/>
        <w:rPr>
          <w:rFonts w:ascii="Roboto" w:hAnsi="Roboto" w:eastAsia="Roboto" w:cs="Roboto"/>
          <w:ins w:id="1328" w:author="Autor desconocido" w:date="2020-12-11T00:46:00Z"/>
        </w:rPr>
      </w:pPr>
      <w:ins w:id="1327" w:author="Autor desconocido" w:date="2020-12-11T00:46:00Z">
        <w:r>
          <w:rPr>
            <w:rFonts w:eastAsia="Roboto" w:cs="Roboto" w:ascii="Roboto" w:hAnsi="Roboto"/>
          </w:rPr>
        </w:r>
      </w:ins>
    </w:p>
    <w:p>
      <w:pPr>
        <w:pStyle w:val="LOnormal"/>
        <w:rPr>
          <w:rFonts w:ascii="Roboto" w:hAnsi="Roboto" w:eastAsia="Roboto" w:cs="Roboto"/>
          <w:ins w:id="1330" w:author="Autor desconocido" w:date="2020-12-11T00:46:00Z"/>
        </w:rPr>
      </w:pPr>
      <w:ins w:id="1329" w:author="Autor desconocido" w:date="2020-12-11T00:46:00Z">
        <w:r>
          <w:rPr>
            <w:rFonts w:eastAsia="Roboto" w:cs="Roboto" w:ascii="Roboto" w:hAnsi="Roboto"/>
          </w:rPr>
        </w:r>
      </w:ins>
    </w:p>
    <w:p>
      <w:pPr>
        <w:pStyle w:val="LOnormal"/>
        <w:rPr>
          <w:rFonts w:ascii="Roboto" w:hAnsi="Roboto"/>
          <w:ins w:id="1332" w:author="Autor desconocido" w:date="2020-12-11T00:46:00Z"/>
        </w:rPr>
      </w:pPr>
      <w:ins w:id="1331" w:author="Autor desconocido" w:date="2020-12-11T00:46:00Z">
        <w:r>
          <w:rPr>
            <w:rFonts w:eastAsia="Roboto" w:cs="Roboto" w:ascii="Roboto" w:hAnsi="Roboto"/>
          </w:rPr>
          <w:t>Elementos del perfil:</w:t>
        </w:r>
      </w:ins>
    </w:p>
    <w:p>
      <w:pPr>
        <w:pStyle w:val="LOnormal"/>
        <w:numPr>
          <w:ilvl w:val="0"/>
          <w:numId w:val="3"/>
        </w:numPr>
        <w:ind w:left="720" w:hanging="360"/>
        <w:rPr>
          <w:rFonts w:ascii="Roboto" w:hAnsi="Roboto"/>
          <w:ins w:id="1334" w:author="Autor desconocido" w:date="2020-12-11T00:46:00Z"/>
        </w:rPr>
      </w:pPr>
      <w:ins w:id="1333" w:author="Autor desconocido" w:date="2020-12-11T00:46:00Z">
        <w:r>
          <w:rPr>
            <w:rFonts w:eastAsia="Roboto" w:cs="Roboto" w:ascii="Roboto" w:hAnsi="Roboto"/>
          </w:rPr>
          <w:t>Imagen del usuario.</w:t>
        </w:r>
      </w:ins>
    </w:p>
    <w:p>
      <w:pPr>
        <w:pStyle w:val="LOnormal"/>
        <w:numPr>
          <w:ilvl w:val="0"/>
          <w:numId w:val="3"/>
        </w:numPr>
        <w:ind w:left="720" w:hanging="360"/>
        <w:rPr>
          <w:rFonts w:ascii="Roboto" w:hAnsi="Roboto"/>
          <w:ins w:id="1336" w:author="Autor desconocido" w:date="2020-12-11T00:46:00Z"/>
        </w:rPr>
      </w:pPr>
      <w:ins w:id="1335" w:author="Autor desconocido" w:date="2020-12-11T00:46:00Z">
        <w:r>
          <w:rPr>
            <w:rFonts w:eastAsia="Roboto" w:cs="Roboto" w:ascii="Roboto" w:hAnsi="Roboto"/>
          </w:rPr>
          <w:t>Nombre del usuario.</w:t>
        </w:r>
      </w:ins>
    </w:p>
    <w:p>
      <w:pPr>
        <w:pStyle w:val="LOnormal"/>
        <w:numPr>
          <w:ilvl w:val="0"/>
          <w:numId w:val="3"/>
        </w:numPr>
        <w:ind w:left="720" w:hanging="360"/>
        <w:rPr>
          <w:rFonts w:ascii="Roboto" w:hAnsi="Roboto"/>
          <w:ins w:id="1338" w:author="Autor desconocido" w:date="2020-12-11T00:46:00Z"/>
        </w:rPr>
      </w:pPr>
      <w:ins w:id="1337" w:author="Autor desconocido" w:date="2020-12-11T00:46:00Z">
        <w:r>
          <w:rPr>
            <w:rFonts w:eastAsia="Roboto" w:cs="Roboto" w:ascii="Roboto" w:hAnsi="Roboto"/>
          </w:rPr>
          <w:t>Número de seguidores.</w:t>
        </w:r>
      </w:ins>
    </w:p>
    <w:p>
      <w:pPr>
        <w:pStyle w:val="LOnormal"/>
        <w:numPr>
          <w:ilvl w:val="0"/>
          <w:numId w:val="3"/>
        </w:numPr>
        <w:ind w:left="720" w:hanging="360"/>
        <w:rPr>
          <w:rFonts w:ascii="Roboto" w:hAnsi="Roboto"/>
          <w:ins w:id="1340" w:author="Autor desconocido" w:date="2020-12-11T00:46:00Z"/>
        </w:rPr>
      </w:pPr>
      <w:ins w:id="1339" w:author="Autor desconocido" w:date="2020-12-11T00:46:00Z">
        <w:r>
          <w:rPr>
            <w:rFonts w:eastAsia="Roboto" w:cs="Roboto" w:ascii="Roboto" w:hAnsi="Roboto"/>
          </w:rPr>
          <w:t>Código QR del usuario.</w:t>
        </w:r>
      </w:ins>
    </w:p>
    <w:p>
      <w:pPr>
        <w:pStyle w:val="LOnormal"/>
        <w:numPr>
          <w:ilvl w:val="0"/>
          <w:numId w:val="3"/>
        </w:numPr>
        <w:ind w:left="720" w:hanging="360"/>
        <w:rPr>
          <w:rFonts w:ascii="Roboto" w:hAnsi="Roboto"/>
          <w:ins w:id="1342" w:author="Autor desconocido" w:date="2020-12-11T00:46:00Z"/>
        </w:rPr>
      </w:pPr>
      <w:ins w:id="1341" w:author="Autor desconocido" w:date="2020-12-11T00:46:00Z">
        <w:r>
          <w:rPr>
            <w:rFonts w:eastAsia="Roboto" w:cs="Roboto" w:ascii="Roboto" w:hAnsi="Roboto"/>
          </w:rPr>
          <w:t>Biografía.</w:t>
        </w:r>
      </w:ins>
    </w:p>
    <w:p>
      <w:pPr>
        <w:pStyle w:val="LOnormal"/>
        <w:numPr>
          <w:ilvl w:val="0"/>
          <w:numId w:val="3"/>
        </w:numPr>
        <w:ind w:left="720" w:hanging="360"/>
        <w:rPr>
          <w:rFonts w:ascii="Roboto" w:hAnsi="Roboto"/>
          <w:ins w:id="1344" w:author="Autor desconocido" w:date="2020-12-11T00:46:00Z"/>
        </w:rPr>
      </w:pPr>
      <w:ins w:id="1343" w:author="Autor desconocido" w:date="2020-12-11T00:46:00Z">
        <w:r>
          <w:rPr>
            <w:rFonts w:eastAsia="Roboto" w:cs="Roboto" w:ascii="Roboto" w:hAnsi="Roboto"/>
          </w:rPr>
          <w:t>Carrousel con lecturas recientes del usuario.</w:t>
        </w:r>
      </w:ins>
    </w:p>
    <w:p>
      <w:pPr>
        <w:pStyle w:val="LOnormal"/>
        <w:numPr>
          <w:ilvl w:val="0"/>
          <w:numId w:val="3"/>
        </w:numPr>
        <w:ind w:left="720" w:hanging="360"/>
        <w:rPr>
          <w:rFonts w:ascii="Roboto" w:hAnsi="Roboto"/>
          <w:ins w:id="1346" w:author="Autor desconocido" w:date="2020-12-11T00:46:00Z"/>
        </w:rPr>
      </w:pPr>
      <w:ins w:id="1345" w:author="Autor desconocido" w:date="2020-12-11T00:46:00Z">
        <w:r>
          <w:rPr>
            <w:rFonts w:eastAsia="Roboto" w:cs="Roboto" w:ascii="Roboto" w:hAnsi="Roboto"/>
          </w:rPr>
          <w:t>Carrousel con los libros subidos a la plataforma por el usuario.</w:t>
        </w:r>
      </w:ins>
    </w:p>
    <w:p>
      <w:pPr>
        <w:pStyle w:val="LOnormal"/>
        <w:rPr>
          <w:rFonts w:ascii="Roboto" w:hAnsi="Roboto" w:eastAsia="Roboto" w:cs="Roboto"/>
          <w:ins w:id="1348" w:author="Autor desconocido" w:date="2020-12-11T00:46:00Z"/>
        </w:rPr>
      </w:pPr>
      <w:ins w:id="1347" w:author="Autor desconocido" w:date="2020-12-11T00:46:00Z">
        <w:r>
          <w:rPr>
            <w:rFonts w:eastAsia="Roboto" w:cs="Roboto" w:ascii="Roboto" w:hAnsi="Roboto"/>
          </w:rPr>
        </w:r>
      </w:ins>
    </w:p>
    <w:p>
      <w:pPr>
        <w:pStyle w:val="LOnormal"/>
        <w:rPr>
          <w:rFonts w:ascii="Roboto" w:hAnsi="Roboto"/>
          <w:ins w:id="1350" w:author="Autor desconocido" w:date="2020-12-11T00:46:00Z"/>
        </w:rPr>
      </w:pPr>
      <w:ins w:id="1349" w:author="Autor desconocido" w:date="2020-12-11T00:46:00Z">
        <w:r>
          <w:rPr>
            <w:rFonts w:eastAsia="Roboto" w:cs="Roboto" w:ascii="Roboto" w:hAnsi="Roboto"/>
          </w:rPr>
          <w:t xml:space="preserve"> </w:t>
        </w:r>
      </w:ins>
    </w:p>
    <w:p>
      <w:pPr>
        <w:pStyle w:val="LOnormal"/>
        <w:rPr>
          <w:rFonts w:ascii="Roboto" w:hAnsi="Roboto"/>
          <w:ins w:id="1353" w:author="Autor desconocido" w:date="2020-12-11T00:46:00Z"/>
        </w:rPr>
      </w:pPr>
      <w:r>
        <w:rPr>
          <w:rFonts w:ascii="Roboto" w:hAnsi="Roboto"/>
          <w:rPrChange w:id="0" w:author="Autor desconocido" w:date="2020-12-11T01:30:31Z"/>
        </w:rPr>
        <w:drawing>
          <wp:inline distT="0" distB="0" distL="0" distR="0">
            <wp:extent cx="2860040" cy="5328920"/>
            <wp:effectExtent l="0" t="0" r="0" b="0"/>
            <wp:docPr id="2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descr=""/>
                    <pic:cNvPicPr>
                      <a:picLocks noChangeAspect="1" noChangeArrowheads="1"/>
                    </pic:cNvPicPr>
                  </pic:nvPicPr>
                  <pic:blipFill>
                    <a:blip r:embed="rId32"/>
                    <a:stretch>
                      <a:fillRect/>
                    </a:stretch>
                  </pic:blipFill>
                  <pic:spPr bwMode="auto">
                    <a:xfrm>
                      <a:off x="0" y="0"/>
                      <a:ext cx="2860040" cy="5328920"/>
                    </a:xfrm>
                    <a:prstGeom prst="rect">
                      <a:avLst/>
                    </a:prstGeom>
                  </pic:spPr>
                </pic:pic>
              </a:graphicData>
            </a:graphic>
          </wp:inline>
        </w:drawing>
      </w:r>
      <w:r>
        <w:rPr>
          <w:rFonts w:ascii="Roboto" w:hAnsi="Roboto"/>
          <w:rPrChange w:id="0" w:author="Autor desconocido" w:date="2020-12-11T01:30:31Z"/>
        </w:rPr>
        <w:drawing>
          <wp:inline distT="0" distB="0" distL="0" distR="0">
            <wp:extent cx="2728595" cy="5283200"/>
            <wp:effectExtent l="0" t="0" r="0" b="0"/>
            <wp:docPr id="3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descr=""/>
                    <pic:cNvPicPr>
                      <a:picLocks noChangeAspect="1" noChangeArrowheads="1"/>
                    </pic:cNvPicPr>
                  </pic:nvPicPr>
                  <pic:blipFill>
                    <a:blip r:embed="rId33"/>
                    <a:stretch>
                      <a:fillRect/>
                    </a:stretch>
                  </pic:blipFill>
                  <pic:spPr bwMode="auto">
                    <a:xfrm>
                      <a:off x="0" y="0"/>
                      <a:ext cx="2728595" cy="5283200"/>
                    </a:xfrm>
                    <a:prstGeom prst="rect">
                      <a:avLst/>
                    </a:prstGeom>
                  </pic:spPr>
                </pic:pic>
              </a:graphicData>
            </a:graphic>
          </wp:inline>
        </w:drawing>
      </w:r>
    </w:p>
    <w:p>
      <w:pPr>
        <w:pStyle w:val="LOnormal"/>
        <w:rPr>
          <w:rFonts w:ascii="Roboto" w:hAnsi="Roboto" w:eastAsia="Roboto" w:cs="Roboto"/>
          <w:ins w:id="1355" w:author="Autor desconocido" w:date="2020-12-11T00:46:00Z"/>
        </w:rPr>
      </w:pPr>
      <w:ins w:id="1354" w:author="Autor desconocido" w:date="2020-12-11T00:46:00Z">
        <w:r>
          <w:rPr>
            <w:rFonts w:eastAsia="Roboto" w:cs="Roboto" w:ascii="Roboto" w:hAnsi="Roboto"/>
          </w:rPr>
        </w:r>
      </w:ins>
    </w:p>
    <w:p>
      <w:pPr>
        <w:pStyle w:val="LOnormal"/>
        <w:rPr>
          <w:rFonts w:ascii="Roboto" w:hAnsi="Roboto" w:eastAsia="Roboto" w:cs="Roboto"/>
          <w:ins w:id="1357" w:author="Autor desconocido" w:date="2020-12-11T00:46:00Z"/>
        </w:rPr>
      </w:pPr>
      <w:ins w:id="1356" w:author="Autor desconocido" w:date="2020-12-11T00:46:00Z">
        <w:r>
          <w:rPr>
            <w:rFonts w:eastAsia="Roboto" w:cs="Roboto" w:ascii="Roboto" w:hAnsi="Roboto"/>
          </w:rPr>
        </w:r>
      </w:ins>
    </w:p>
    <w:p>
      <w:pPr>
        <w:pStyle w:val="LOnormal"/>
        <w:rPr/>
      </w:pPr>
      <w:ins w:id="1358" w:author="Autor desconocido" w:date="2020-12-11T00:46:00Z">
        <w:r>
          <w:rPr>
            <w:rFonts w:eastAsia="Roboto" w:cs="Roboto" w:ascii="Roboto" w:hAnsi="Roboto"/>
          </w:rPr>
          <w:t xml:space="preserve">Vídeo demostración de la interfaz en ios:  </w:t>
        </w:r>
      </w:ins>
      <w:hyperlink r:id="rId34">
        <w:ins w:id="1359" w:author="Autor desconocido" w:date="2020-12-11T00:46:00Z">
          <w:r>
            <w:rPr>
              <w:rFonts w:eastAsia="Roboto" w:cs="Roboto" w:ascii="Roboto" w:hAnsi="Roboto"/>
              <w:color w:val="1155CC"/>
              <w:u w:val="single"/>
            </w:rPr>
            <w:t>https://youtu.be/IyQQmh3IJYA</w:t>
          </w:r>
        </w:ins>
      </w:hyperlink>
    </w:p>
    <w:p>
      <w:pPr>
        <w:pStyle w:val="LOnormal"/>
        <w:rPr/>
      </w:pPr>
      <w:ins w:id="1361" w:author="Autor desconocido" w:date="2020-12-11T00:46:00Z">
        <w:r>
          <w:rPr>
            <w:rFonts w:eastAsia="Roboto" w:cs="Roboto" w:ascii="Roboto" w:hAnsi="Roboto"/>
          </w:rPr>
          <w:t xml:space="preserve">Vídeo demostración de la interfaz en Android:  </w:t>
        </w:r>
      </w:ins>
      <w:hyperlink r:id="rId35">
        <w:ins w:id="1362" w:author="Autor desconocido" w:date="2020-12-11T00:46:00Z">
          <w:r>
            <w:rPr>
              <w:rFonts w:eastAsia="Roboto" w:cs="Roboto" w:ascii="Roboto" w:hAnsi="Roboto"/>
              <w:color w:val="1155CC"/>
              <w:u w:val="single"/>
            </w:rPr>
            <w:t>https://youtu.be/ml7F5kM1rQ0</w:t>
          </w:r>
        </w:ins>
      </w:hyperlink>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ins w:id="1366" w:author="Autor desconocido" w:date="2020-12-11T00:47:12Z"/>
        </w:rPr>
      </w:pPr>
      <w:ins w:id="1365" w:author="Autor desconocido" w:date="2020-12-11T00:47:12Z">
        <w:r>
          <w:rPr>
            <w:rFonts w:ascii="Roboto" w:hAnsi="Roboto"/>
          </w:rPr>
        </w:r>
      </w:ins>
    </w:p>
    <w:p>
      <w:pPr>
        <w:pStyle w:val="Cuerpodetexto"/>
        <w:bidi w:val="0"/>
        <w:rPr>
          <w:rFonts w:ascii="Roboto" w:hAnsi="Roboto"/>
          <w:ins w:id="1368" w:author="Autor desconocido" w:date="2020-12-11T00:47:12Z"/>
        </w:rPr>
      </w:pPr>
      <w:ins w:id="1367" w:author="Autor desconocido" w:date="2020-12-11T00:47:12Z">
        <w:r>
          <w:rPr>
            <w:rFonts w:ascii="Roboto" w:hAnsi="Roboto"/>
          </w:rPr>
        </w:r>
      </w:ins>
    </w:p>
    <w:p>
      <w:pPr>
        <w:pStyle w:val="Cuerpodetexto"/>
        <w:bidi w:val="0"/>
        <w:rPr>
          <w:rFonts w:ascii="Roboto" w:hAnsi="Roboto"/>
          <w:ins w:id="1370" w:author="Autor desconocido" w:date="2020-12-11T00:47:12Z"/>
        </w:rPr>
      </w:pPr>
      <w:ins w:id="1369" w:author="Autor desconocido" w:date="2020-12-11T00:47:12Z">
        <w:r>
          <w:rPr>
            <w:rFonts w:ascii="Roboto" w:hAnsi="Roboto"/>
          </w:rPr>
        </w:r>
      </w:ins>
    </w:p>
    <w:p>
      <w:pPr>
        <w:pStyle w:val="Ttulo3"/>
        <w:bidi w:val="0"/>
        <w:rPr>
          <w:rFonts w:ascii="Roboto" w:hAnsi="Roboto"/>
          <w:ins w:id="1372" w:author="Autor desconocido" w:date="2020-12-11T00:47:12Z"/>
        </w:rPr>
      </w:pPr>
      <w:ins w:id="1371" w:author="Autor desconocido" w:date="2020-12-11T00:47:12Z">
        <w:r>
          <w:rPr>
            <w:rFonts w:ascii="Roboto" w:hAnsi="Roboto"/>
          </w:rPr>
        </w:r>
      </w:ins>
    </w:p>
    <w:p>
      <w:pPr>
        <w:pStyle w:val="Cuerpodetexto"/>
        <w:bidi w:val="0"/>
        <w:rPr>
          <w:rFonts w:ascii="Roboto" w:hAnsi="Roboto"/>
          <w:ins w:id="1374" w:author="Autor desconocido" w:date="2020-12-11T00:47:12Z"/>
        </w:rPr>
      </w:pPr>
      <w:ins w:id="1373" w:author="Autor desconocido" w:date="2020-12-11T00:47:12Z">
        <w:r>
          <w:rPr>
            <w:rFonts w:ascii="Roboto" w:hAnsi="Roboto"/>
          </w:rPr>
        </w:r>
      </w:ins>
    </w:p>
    <w:p>
      <w:pPr>
        <w:pStyle w:val="Ttulo3"/>
        <w:bidi w:val="0"/>
        <w:rPr>
          <w:rFonts w:ascii="Roboto" w:hAnsi="Roboto"/>
          <w:ins w:id="1381" w:author="Autor desconocido" w:date="2020-12-11T00:47:51Z"/>
        </w:rPr>
      </w:pPr>
      <w:ins w:id="1375" w:author="Autor desconocido" w:date="2020-12-10T23:23:32Z">
        <w:bookmarkStart w:id="14" w:name="__RefHeading___Toc559_228099368"/>
        <w:bookmarkEnd w:id="14"/>
        <w:r>
          <w:rPr>
            <w:rFonts w:ascii="Roboto" w:hAnsi="Roboto"/>
          </w:rPr>
          <w:t xml:space="preserve">4.2 </w:t>
        </w:r>
      </w:ins>
      <w:r>
        <w:rPr>
          <w:rFonts w:ascii="Roboto" w:hAnsi="Roboto"/>
          <w:rPrChange w:id="0" w:author="Autor desconocido" w:date="2020-12-11T01:30:31Z"/>
        </w:rPr>
        <w:t>Diseño de la persistencia de la información</w:t>
      </w:r>
      <w:del w:id="1377" w:author="Autor desconocido" w:date="2020-12-10T23:18:03Z">
        <w:r>
          <w:rPr>
            <w:rFonts w:ascii="Roboto" w:hAnsi="Roboto"/>
          </w:rPr>
          <w:delText>)</w:delText>
        </w:r>
      </w:del>
      <w:del w:id="1378" w:author="Autor desconocido" w:date="2020-12-10T23:17:53Z">
        <w:r>
          <w:rPr>
            <w:rFonts w:ascii="Roboto" w:hAnsi="Roboto"/>
          </w:rPr>
          <w:delText>...</w:delText>
        </w:r>
      </w:del>
      <w:del w:id="1379" w:author="Autor desconocido" w:date="2020-12-10T23:18:03Z">
        <w:r>
          <w:rPr>
            <w:rFonts w:ascii="Roboto" w:hAnsi="Roboto"/>
          </w:rPr>
          <w:delText xml:space="preserve"> (Relacional, NoSQL, </w:delText>
        </w:r>
      </w:del>
      <w:ins w:id="1380" w:author="Autor desconocido" w:date="2020-12-10T23:17:53Z">
        <w:r>
          <w:rPr>
            <w:rFonts w:ascii="Roboto" w:hAnsi="Roboto"/>
          </w:rPr>
          <w:t>.</w:t>
        </w:r>
      </w:ins>
    </w:p>
    <w:p>
      <w:pPr>
        <w:pStyle w:val="Cuerpodetexto"/>
        <w:bidi w:val="0"/>
        <w:rPr>
          <w:rFonts w:ascii="Roboto" w:hAnsi="Roboto"/>
          <w:ins w:id="1383" w:author="Autor desconocido" w:date="2020-12-11T00:47:51Z"/>
        </w:rPr>
      </w:pPr>
      <w:ins w:id="1382" w:author="Autor desconocido" w:date="2020-12-11T00:47:51Z">
        <w:r>
          <w:rPr>
            <w:rFonts w:ascii="Roboto" w:hAnsi="Roboto"/>
          </w:rPr>
        </w:r>
      </w:ins>
    </w:p>
    <w:p>
      <w:pPr>
        <w:pStyle w:val="Normal"/>
        <w:bidi w:val="0"/>
        <w:rPr>
          <w:rFonts w:ascii="Roboto" w:hAnsi="Roboto"/>
          <w:ins w:id="1385" w:author="Autor desconocido" w:date="2020-12-11T00:47:51Z"/>
        </w:rPr>
      </w:pPr>
      <w:ins w:id="1384" w:author="Autor desconocido" w:date="2020-12-11T00:47:51Z">
        <w:r>
          <w:rPr>
            <w:rFonts w:ascii="Roboto" w:hAnsi="Roboto"/>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1381125" cy="1428750"/>
              <wp:effectExtent l="0" t="0" r="0" b="0"/>
              <wp:wrapSquare wrapText="largest"/>
              <wp:docPr id="3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2" descr=""/>
                      <pic:cNvPicPr>
                        <a:picLocks noChangeAspect="1" noChangeArrowheads="1"/>
                      </pic:cNvPicPr>
                    </pic:nvPicPr>
                    <pic:blipFill>
                      <a:blip r:embed="rId36"/>
                      <a:srcRect l="0" t="0" r="3326" b="0"/>
                      <a:stretch>
                        <a:fillRect/>
                      </a:stretch>
                    </pic:blipFill>
                    <pic:spPr bwMode="auto">
                      <a:xfrm>
                        <a:off x="0" y="0"/>
                        <a:ext cx="1381125" cy="1428750"/>
                      </a:xfrm>
                      <a:prstGeom prst="rect">
                        <a:avLst/>
                      </a:prstGeom>
                    </pic:spPr>
                  </pic:pic>
                </a:graphicData>
              </a:graphic>
            </wp:anchor>
          </w:drawing>
        </w:r>
      </w:ins>
    </w:p>
    <w:p>
      <w:pPr>
        <w:pStyle w:val="Normal"/>
        <w:bidi w:val="0"/>
        <w:rPr>
          <w:rFonts w:ascii="Roboto" w:hAnsi="Roboto"/>
          <w:ins w:id="1387" w:author="Autor desconocido" w:date="2020-12-11T00:47:51Z"/>
        </w:rPr>
      </w:pPr>
      <w:ins w:id="1386" w:author="Autor desconocido" w:date="2020-12-11T00:47:51Z">
        <w:r>
          <w:rPr>
            <w:rFonts w:ascii="Roboto" w:hAnsi="Roboto"/>
          </w:rPr>
        </w:r>
      </w:ins>
    </w:p>
    <w:p>
      <w:pPr>
        <w:pStyle w:val="Normal"/>
        <w:bidi w:val="0"/>
        <w:rPr>
          <w:rFonts w:ascii="Roboto" w:hAnsi="Roboto"/>
          <w:ins w:id="1389" w:author="Autor desconocido" w:date="2020-12-11T00:47:51Z"/>
        </w:rPr>
      </w:pPr>
      <w:ins w:id="1388" w:author="Autor desconocido" w:date="2020-12-11T00:47:51Z">
        <w:r>
          <w:rPr>
            <w:rFonts w:ascii="Roboto" w:hAnsi="Roboto"/>
          </w:rPr>
        </w:r>
      </w:ins>
    </w:p>
    <w:p>
      <w:pPr>
        <w:pStyle w:val="Normal"/>
        <w:bidi w:val="0"/>
        <w:rPr>
          <w:rFonts w:ascii="Roboto" w:hAnsi="Roboto"/>
          <w:ins w:id="1391" w:author="Autor desconocido" w:date="2020-12-11T00:47:51Z"/>
        </w:rPr>
      </w:pPr>
      <w:ins w:id="1390" w:author="Autor desconocido" w:date="2020-12-11T00:47:51Z">
        <w:r>
          <w:rPr>
            <w:rFonts w:ascii="Roboto" w:hAnsi="Roboto"/>
          </w:rPr>
        </w:r>
      </w:ins>
    </w:p>
    <w:p>
      <w:pPr>
        <w:pStyle w:val="Normal"/>
        <w:bidi w:val="0"/>
        <w:rPr>
          <w:rFonts w:ascii="Roboto" w:hAnsi="Roboto"/>
          <w:ins w:id="1393" w:author="Autor desconocido" w:date="2020-12-11T00:47:51Z"/>
        </w:rPr>
      </w:pPr>
      <w:ins w:id="1392" w:author="Autor desconocido" w:date="2020-12-11T00:47:51Z">
        <w:r>
          <w:rPr>
            <w:rFonts w:ascii="Roboto" w:hAnsi="Roboto"/>
          </w:rPr>
        </w:r>
      </w:ins>
    </w:p>
    <w:p>
      <w:pPr>
        <w:pStyle w:val="Normal"/>
        <w:bidi w:val="0"/>
        <w:jc w:val="left"/>
        <w:rPr>
          <w:rFonts w:ascii="Roboto" w:hAnsi="Roboto"/>
          <w:ins w:id="1395" w:author="Autor desconocido" w:date="2020-12-11T00:47:51Z"/>
        </w:rPr>
      </w:pPr>
      <w:ins w:id="1394" w:author="Autor desconocido" w:date="2020-12-11T00:47:51Z">
        <w:r>
          <w:rPr>
            <w:rFonts w:ascii="Roboto" w:hAnsi="Roboto"/>
          </w:rPr>
        </w:r>
      </w:ins>
    </w:p>
    <w:p>
      <w:pPr>
        <w:pStyle w:val="Normal"/>
        <w:bidi w:val="0"/>
        <w:jc w:val="left"/>
        <w:rPr>
          <w:rFonts w:ascii="Roboto" w:hAnsi="Roboto"/>
          <w:ins w:id="1397" w:author="Autor desconocido" w:date="2020-12-11T00:47:51Z"/>
        </w:rPr>
      </w:pPr>
      <w:ins w:id="1396" w:author="Autor desconocido" w:date="2020-12-11T00:47:51Z">
        <w:r>
          <w:rPr>
            <w:rFonts w:ascii="Roboto" w:hAnsi="Roboto"/>
          </w:rPr>
        </w:r>
      </w:ins>
    </w:p>
    <w:p>
      <w:pPr>
        <w:pStyle w:val="Normal"/>
        <w:bidi w:val="0"/>
        <w:jc w:val="left"/>
        <w:rPr>
          <w:rFonts w:ascii="Roboto" w:hAnsi="Roboto"/>
          <w:ins w:id="1399" w:author="Autor desconocido" w:date="2020-12-11T00:47:51Z"/>
        </w:rPr>
      </w:pPr>
      <w:ins w:id="1398" w:author="Autor desconocido" w:date="2020-12-11T00:47:51Z">
        <w:r>
          <w:rPr>
            <w:rFonts w:ascii="Roboto" w:hAnsi="Roboto"/>
          </w:rPr>
        </w:r>
      </w:ins>
    </w:p>
    <w:p>
      <w:pPr>
        <w:pStyle w:val="Normal"/>
        <w:bidi w:val="0"/>
        <w:rPr>
          <w:rFonts w:ascii="Roboto" w:hAnsi="Roboto"/>
          <w:ins w:id="1401" w:author="Autor desconocido" w:date="2020-12-11T00:47:51Z"/>
        </w:rPr>
      </w:pPr>
      <w:ins w:id="1400" w:author="Autor desconocido" w:date="2020-12-11T00:47:51Z">
        <w:r>
          <w:rPr>
            <w:rFonts w:ascii="Roboto" w:hAnsi="Roboto"/>
          </w:rPr>
        </w:r>
      </w:ins>
    </w:p>
    <w:p>
      <w:pPr>
        <w:pStyle w:val="Normal"/>
        <w:bidi w:val="0"/>
        <w:jc w:val="left"/>
        <w:rPr>
          <w:rFonts w:ascii="Roboto" w:hAnsi="Roboto"/>
          <w:ins w:id="1403" w:author="Autor desconocido" w:date="2020-12-11T00:47:51Z"/>
        </w:rPr>
      </w:pPr>
      <w:ins w:id="1402" w:author="Autor desconocido" w:date="2020-12-11T00:47:51Z">
        <w:r>
          <w:rPr>
            <w:rFonts w:ascii="Roboto" w:hAnsi="Roboto"/>
          </w:rPr>
        </w:r>
      </w:ins>
    </w:p>
    <w:p>
      <w:pPr>
        <w:pStyle w:val="Normal"/>
        <w:bidi w:val="0"/>
        <w:jc w:val="left"/>
        <w:rPr>
          <w:rFonts w:ascii="Roboto" w:hAnsi="Roboto"/>
          <w:ins w:id="1405" w:author="Autor desconocido" w:date="2020-12-11T00:47:51Z"/>
        </w:rPr>
      </w:pPr>
      <w:ins w:id="1404" w:author="Autor desconocido" w:date="2020-12-11T00:47:51Z">
        <w:r>
          <w:rPr>
            <w:rFonts w:ascii="Roboto" w:hAnsi="Roboto"/>
            <w:sz w:val="22"/>
            <w:szCs w:val="22"/>
          </w:rPr>
          <w:t>SQL es un sistema de gestión de bases de datos relacional, multihilo y multiusuario con más de seis millones de instalaciones; usado por muchos sitios web grandes y populares, como Wikipedia, Google (no para búsquedas), Facebook, Twitter, Flickr, y YouTube.</w:t>
        </w:r>
      </w:ins>
    </w:p>
    <w:p>
      <w:pPr>
        <w:pStyle w:val="Normal"/>
        <w:bidi w:val="0"/>
        <w:jc w:val="left"/>
        <w:rPr>
          <w:rFonts w:ascii="Roboto" w:hAnsi="Roboto"/>
          <w:ins w:id="1407" w:author="Autor desconocido" w:date="2020-12-11T00:47:51Z"/>
          <w:sz w:val="22"/>
          <w:szCs w:val="22"/>
        </w:rPr>
      </w:pPr>
      <w:ins w:id="1406" w:author="Autor desconocido" w:date="2020-12-11T00:47:51Z">
        <w:r>
          <w:rPr>
            <w:rFonts w:ascii="Roboto" w:hAnsi="Roboto"/>
            <w:sz w:val="22"/>
            <w:szCs w:val="22"/>
          </w:rPr>
        </w:r>
      </w:ins>
    </w:p>
    <w:p>
      <w:pPr>
        <w:pStyle w:val="Normal"/>
        <w:bidi w:val="0"/>
        <w:jc w:val="left"/>
        <w:rPr>
          <w:rFonts w:ascii="Roboto" w:hAnsi="Roboto"/>
          <w:ins w:id="1409" w:author="Autor desconocido" w:date="2020-12-11T00:47:51Z"/>
        </w:rPr>
      </w:pPr>
      <w:ins w:id="1408" w:author="Autor desconocido" w:date="2020-12-11T00:47:51Z">
        <w:r>
          <w:rPr>
            <w:rFonts w:ascii="Roboto" w:hAnsi="Roboto"/>
            <w:sz w:val="22"/>
            <w:szCs w:val="22"/>
          </w:rPr>
          <w:t>La diferencia conceptual entre SQL y NoSQL, es que resuelven escenarios completamente diferentes y excluyentes el uno del otro; ya que para lo que resulta ideal SQL, no lo es NoSQL y al revés .</w:t>
        </w:r>
      </w:ins>
    </w:p>
    <w:p>
      <w:pPr>
        <w:pStyle w:val="Normal"/>
        <w:bidi w:val="0"/>
        <w:jc w:val="left"/>
        <w:rPr>
          <w:rFonts w:ascii="Roboto" w:hAnsi="Roboto"/>
          <w:ins w:id="1411" w:author="Autor desconocido" w:date="2020-12-11T00:47:51Z"/>
          <w:sz w:val="22"/>
          <w:szCs w:val="22"/>
        </w:rPr>
      </w:pPr>
      <w:ins w:id="1410" w:author="Autor desconocido" w:date="2020-12-11T00:47:51Z">
        <w:r>
          <w:rPr>
            <w:rFonts w:ascii="Roboto" w:hAnsi="Roboto"/>
            <w:sz w:val="22"/>
            <w:szCs w:val="22"/>
          </w:rPr>
        </w:r>
      </w:ins>
    </w:p>
    <w:p>
      <w:pPr>
        <w:pStyle w:val="Normal"/>
        <w:bidi w:val="0"/>
        <w:jc w:val="left"/>
        <w:rPr>
          <w:rFonts w:ascii="Roboto" w:hAnsi="Roboto"/>
          <w:ins w:id="1413" w:author="Autor desconocido" w:date="2020-12-11T00:47:51Z"/>
        </w:rPr>
      </w:pPr>
      <w:ins w:id="1412" w:author="Autor desconocido" w:date="2020-12-11T00:47:51Z">
        <w:r>
          <w:rPr>
            <w:rFonts w:ascii="Roboto" w:hAnsi="Roboto"/>
            <w:sz w:val="22"/>
            <w:szCs w:val="22"/>
          </w:rPr>
          <w:t xml:space="preserve"> </w:t>
        </w:r>
      </w:ins>
    </w:p>
    <w:p>
      <w:pPr>
        <w:pStyle w:val="Normal"/>
        <w:bidi w:val="0"/>
        <w:jc w:val="left"/>
        <w:rPr>
          <w:rFonts w:ascii="Roboto" w:hAnsi="Roboto"/>
          <w:ins w:id="1415" w:author="Autor desconocido" w:date="2020-12-11T00:47:51Z"/>
          <w:sz w:val="22"/>
          <w:szCs w:val="22"/>
        </w:rPr>
      </w:pPr>
      <w:ins w:id="1414" w:author="Autor desconocido" w:date="2020-12-11T00:47:51Z">
        <w:r>
          <w:rPr>
            <w:rFonts w:ascii="Roboto" w:hAnsi="Roboto"/>
            <w:sz w:val="22"/>
            <w:szCs w:val="22"/>
          </w:rPr>
        </w:r>
      </w:ins>
    </w:p>
    <w:p>
      <w:pPr>
        <w:pStyle w:val="Normal"/>
        <w:bidi w:val="0"/>
        <w:jc w:val="left"/>
        <w:rPr>
          <w:rFonts w:ascii="Roboto" w:hAnsi="Roboto"/>
          <w:ins w:id="1417" w:author="Autor desconocido" w:date="2020-12-11T00:47:51Z"/>
        </w:rPr>
      </w:pPr>
      <w:ins w:id="1416" w:author="Autor desconocido" w:date="2020-12-11T00:47:51Z">
        <w:r>
          <w:rPr>
            <w:rFonts w:ascii="Roboto" w:hAnsi="Roboto"/>
            <w:sz w:val="22"/>
            <w:szCs w:val="22"/>
          </w:rPr>
          <w:t>Algunas diferencias:</w:t>
        </w:r>
      </w:ins>
    </w:p>
    <w:p>
      <w:pPr>
        <w:pStyle w:val="Normal"/>
        <w:bidi w:val="0"/>
        <w:jc w:val="left"/>
        <w:rPr>
          <w:rFonts w:ascii="Roboto" w:hAnsi="Roboto"/>
          <w:ins w:id="1419" w:author="Autor desconocido" w:date="2020-12-11T00:47:51Z"/>
          <w:sz w:val="22"/>
          <w:szCs w:val="22"/>
        </w:rPr>
      </w:pPr>
      <w:ins w:id="1418" w:author="Autor desconocido" w:date="2020-12-11T00:47:51Z">
        <w:r>
          <w:rPr>
            <w:rFonts w:ascii="Roboto" w:hAnsi="Roboto"/>
            <w:sz w:val="22"/>
            <w:szCs w:val="22"/>
          </w:rPr>
        </w:r>
      </w:ins>
    </w:p>
    <w:p>
      <w:pPr>
        <w:pStyle w:val="Normal"/>
        <w:bidi w:val="0"/>
        <w:jc w:val="left"/>
        <w:rPr>
          <w:rFonts w:ascii="Roboto" w:hAnsi="Roboto"/>
          <w:ins w:id="1421" w:author="Autor desconocido" w:date="2020-12-11T00:47:51Z"/>
        </w:rPr>
      </w:pPr>
      <w:ins w:id="1420" w:author="Autor desconocido" w:date="2020-12-11T00:47:51Z">
        <w:r>
          <w:rPr>
            <w:rFonts w:ascii="Roboto" w:hAnsi="Roboto"/>
            <w:sz w:val="22"/>
            <w:szCs w:val="22"/>
          </w:rPr>
          <w:t>SQL permite combinar de forma eficiente diferentes tablas para extraer información relacionada, mientras que NoSQL no lo permite o muy limitadamente.</w:t>
        </w:r>
      </w:ins>
    </w:p>
    <w:p>
      <w:pPr>
        <w:pStyle w:val="Normal"/>
        <w:bidi w:val="0"/>
        <w:jc w:val="left"/>
        <w:rPr>
          <w:rFonts w:ascii="Roboto" w:hAnsi="Roboto"/>
          <w:ins w:id="1423" w:author="Autor desconocido" w:date="2020-12-11T00:47:51Z"/>
          <w:sz w:val="22"/>
          <w:szCs w:val="22"/>
        </w:rPr>
      </w:pPr>
      <w:ins w:id="1422" w:author="Autor desconocido" w:date="2020-12-11T00:47:51Z">
        <w:r>
          <w:rPr>
            <w:rFonts w:ascii="Roboto" w:hAnsi="Roboto"/>
            <w:sz w:val="22"/>
            <w:szCs w:val="22"/>
          </w:rPr>
        </w:r>
      </w:ins>
    </w:p>
    <w:p>
      <w:pPr>
        <w:pStyle w:val="Normal"/>
        <w:bidi w:val="0"/>
        <w:jc w:val="left"/>
        <w:rPr>
          <w:rFonts w:ascii="Roboto" w:hAnsi="Roboto"/>
          <w:ins w:id="1425" w:author="Autor desconocido" w:date="2020-12-11T00:47:51Z"/>
        </w:rPr>
      </w:pPr>
      <w:ins w:id="1424" w:author="Autor desconocido" w:date="2020-12-11T00:47:51Z">
        <w:r>
          <w:rPr>
            <w:rFonts w:ascii="Roboto" w:hAnsi="Roboto"/>
            <w:sz w:val="22"/>
            <w:szCs w:val="22"/>
          </w:rPr>
          <w:t>NoSQL permite distribuir grandes cantidades de información; mientras que SQL facilita distribuir bases de datos relacionales.</w:t>
        </w:r>
      </w:ins>
    </w:p>
    <w:p>
      <w:pPr>
        <w:pStyle w:val="Normal"/>
        <w:bidi w:val="0"/>
        <w:jc w:val="left"/>
        <w:rPr>
          <w:rFonts w:ascii="Roboto" w:hAnsi="Roboto"/>
          <w:ins w:id="1427" w:author="Autor desconocido" w:date="2020-12-11T00:47:51Z"/>
          <w:sz w:val="22"/>
          <w:szCs w:val="22"/>
        </w:rPr>
      </w:pPr>
      <w:ins w:id="1426" w:author="Autor desconocido" w:date="2020-12-11T00:47:51Z">
        <w:r>
          <w:rPr>
            <w:rFonts w:ascii="Roboto" w:hAnsi="Roboto"/>
            <w:sz w:val="22"/>
            <w:szCs w:val="22"/>
          </w:rPr>
        </w:r>
      </w:ins>
    </w:p>
    <w:p>
      <w:pPr>
        <w:pStyle w:val="Normal"/>
        <w:bidi w:val="0"/>
        <w:jc w:val="left"/>
        <w:rPr>
          <w:rFonts w:ascii="Roboto" w:hAnsi="Roboto"/>
          <w:ins w:id="1429" w:author="Autor desconocido" w:date="2020-12-11T00:47:51Z"/>
        </w:rPr>
      </w:pPr>
      <w:ins w:id="1428" w:author="Autor desconocido" w:date="2020-12-11T00:47:51Z">
        <w:r>
          <w:rPr>
            <w:rFonts w:ascii="Roboto" w:hAnsi="Roboto"/>
            <w:sz w:val="22"/>
            <w:szCs w:val="22"/>
          </w:rPr>
          <w:t>SQL permite gestionar los datos junto con las relaciones existentes entre ellos; en NoSQL no existe este tipo de utilidades .</w:t>
        </w:r>
      </w:ins>
    </w:p>
    <w:p>
      <w:pPr>
        <w:pStyle w:val="Normal"/>
        <w:bidi w:val="0"/>
        <w:jc w:val="left"/>
        <w:rPr>
          <w:rFonts w:ascii="Roboto" w:hAnsi="Roboto"/>
          <w:ins w:id="1431" w:author="Autor desconocido" w:date="2020-12-11T00:47:51Z"/>
          <w:sz w:val="22"/>
          <w:szCs w:val="22"/>
        </w:rPr>
      </w:pPr>
      <w:ins w:id="1430" w:author="Autor desconocido" w:date="2020-12-11T00:47:51Z">
        <w:r>
          <w:rPr>
            <w:rFonts w:ascii="Roboto" w:hAnsi="Roboto"/>
            <w:sz w:val="22"/>
            <w:szCs w:val="22"/>
          </w:rPr>
        </w:r>
      </w:ins>
    </w:p>
    <w:p>
      <w:pPr>
        <w:pStyle w:val="Normal"/>
        <w:bidi w:val="0"/>
        <w:jc w:val="left"/>
        <w:rPr>
          <w:rFonts w:ascii="Roboto" w:hAnsi="Roboto"/>
          <w:ins w:id="1433" w:author="Autor desconocido" w:date="2020-12-11T00:47:51Z"/>
          <w:sz w:val="22"/>
          <w:szCs w:val="22"/>
        </w:rPr>
      </w:pPr>
      <w:ins w:id="1432" w:author="Autor desconocido" w:date="2020-12-11T00:47:51Z">
        <w:r>
          <w:rPr>
            <w:rFonts w:ascii="Roboto" w:hAnsi="Roboto"/>
            <w:sz w:val="22"/>
            <w:szCs w:val="22"/>
          </w:rPr>
        </w:r>
      </w:ins>
    </w:p>
    <w:p>
      <w:pPr>
        <w:pStyle w:val="Normal"/>
        <w:bidi w:val="0"/>
        <w:jc w:val="left"/>
        <w:rPr>
          <w:rFonts w:ascii="Roboto" w:hAnsi="Roboto"/>
          <w:ins w:id="1435" w:author="Autor desconocido" w:date="2020-12-11T00:47:51Z"/>
        </w:rPr>
      </w:pPr>
      <w:ins w:id="1434" w:author="Autor desconocido" w:date="2020-12-11T00:47:51Z">
        <w:r>
          <w:rPr>
            <w:rFonts w:ascii="Roboto" w:hAnsi="Roboto"/>
            <w:sz w:val="22"/>
            <w:szCs w:val="22"/>
          </w:rPr>
          <w:t>Es por ello que se ha decidido implantar un modelo de base de datos relacional</w:t>
        </w:r>
      </w:ins>
    </w:p>
    <w:p>
      <w:pPr>
        <w:pStyle w:val="Normal"/>
        <w:bidi w:val="0"/>
        <w:jc w:val="left"/>
        <w:rPr>
          <w:rFonts w:ascii="Roboto" w:hAnsi="Roboto"/>
          <w:ins w:id="1437" w:author="Autor desconocido" w:date="2020-12-11T00:47:51Z"/>
        </w:rPr>
      </w:pPr>
      <w:ins w:id="1436" w:author="Autor desconocido" w:date="2020-12-11T00:47:51Z">
        <w:r>
          <w:rPr>
            <w:rFonts w:ascii="Roboto" w:hAnsi="Roboto"/>
            <w:sz w:val="22"/>
            <w:szCs w:val="22"/>
          </w:rPr>
          <w:t>y con ello SQL.</w:t>
        </w:r>
      </w:ins>
    </w:p>
    <w:p>
      <w:pPr>
        <w:pStyle w:val="Normal"/>
        <w:bidi w:val="0"/>
        <w:jc w:val="left"/>
        <w:rPr>
          <w:rFonts w:ascii="Roboto" w:hAnsi="Roboto"/>
          <w:ins w:id="1439" w:author="Autor desconocido" w:date="2020-12-11T00:47:51Z"/>
        </w:rPr>
      </w:pPr>
      <w:ins w:id="1438" w:author="Autor desconocido" w:date="2020-12-11T00:47:51Z">
        <w:r>
          <w:rPr>
            <w:rFonts w:ascii="Roboto" w:hAnsi="Roboto"/>
          </w:rPr>
        </w:r>
      </w:ins>
    </w:p>
    <w:p>
      <w:pPr>
        <w:pStyle w:val="Normal"/>
        <w:bidi w:val="0"/>
        <w:jc w:val="left"/>
        <w:rPr>
          <w:rFonts w:ascii="Roboto" w:hAnsi="Roboto"/>
          <w:ins w:id="1441" w:author="Autor desconocido" w:date="2020-12-11T00:47:51Z"/>
        </w:rPr>
      </w:pPr>
      <w:ins w:id="1440" w:author="Autor desconocido" w:date="2020-12-11T00:47:51Z">
        <w:r>
          <w:rPr>
            <w:rFonts w:ascii="Roboto" w:hAnsi="Roboto"/>
          </w:rPr>
        </w:r>
      </w:ins>
    </w:p>
    <w:p>
      <w:pPr>
        <w:pStyle w:val="Normal"/>
        <w:bidi w:val="0"/>
        <w:jc w:val="left"/>
        <w:rPr>
          <w:rFonts w:ascii="Roboto" w:hAnsi="Roboto"/>
          <w:ins w:id="1443" w:author="Autor desconocido" w:date="2020-12-11T00:47:51Z"/>
        </w:rPr>
      </w:pPr>
      <w:ins w:id="1442" w:author="Autor desconocido" w:date="2020-12-11T00:47:51Z">
        <w:r>
          <w:rPr>
            <w:rFonts w:ascii="Roboto" w:hAnsi="Roboto"/>
          </w:rPr>
        </w:r>
      </w:ins>
    </w:p>
    <w:p>
      <w:pPr>
        <w:pStyle w:val="Normal"/>
        <w:bidi w:val="0"/>
        <w:jc w:val="left"/>
        <w:rPr>
          <w:rFonts w:ascii="Roboto" w:hAnsi="Roboto"/>
          <w:ins w:id="1445" w:author="Autor desconocido" w:date="2020-12-11T00:47:51Z"/>
        </w:rPr>
      </w:pPr>
      <w:ins w:id="1444" w:author="Autor desconocido" w:date="2020-12-11T00:47:51Z">
        <w:r>
          <w:rPr>
            <w:rFonts w:ascii="Roboto" w:hAnsi="Roboto"/>
          </w:rPr>
        </w:r>
      </w:ins>
    </w:p>
    <w:p>
      <w:pPr>
        <w:pStyle w:val="Normal"/>
        <w:bidi w:val="0"/>
        <w:jc w:val="left"/>
        <w:rPr>
          <w:rFonts w:ascii="Roboto" w:hAnsi="Roboto"/>
          <w:ins w:id="1447" w:author="Autor desconocido" w:date="2020-12-11T00:47:51Z"/>
        </w:rPr>
      </w:pPr>
      <w:ins w:id="1446" w:author="Autor desconocido" w:date="2020-12-11T00:47:51Z">
        <w:r>
          <w:rPr>
            <w:rFonts w:ascii="Roboto" w:hAnsi="Roboto"/>
          </w:rPr>
        </w:r>
      </w:ins>
    </w:p>
    <w:p>
      <w:pPr>
        <w:pStyle w:val="Normal"/>
        <w:bidi w:val="0"/>
        <w:rPr>
          <w:rFonts w:ascii="Roboto" w:hAnsi="Roboto"/>
          <w:ins w:id="1449" w:author="Autor desconocido" w:date="2020-12-11T00:47:51Z"/>
        </w:rPr>
      </w:pPr>
      <w:ins w:id="1448" w:author="Autor desconocido" w:date="2020-12-11T00:47:51Z">
        <w:r>
          <w:rPr>
            <w:rFonts w:ascii="Roboto" w:hAnsi="Roboto"/>
          </w:rPr>
        </w:r>
      </w:ins>
    </w:p>
    <w:p>
      <w:pPr>
        <w:pStyle w:val="Normal"/>
        <w:bidi w:val="0"/>
        <w:rPr>
          <w:rFonts w:ascii="Roboto" w:hAnsi="Roboto"/>
          <w:ins w:id="1451" w:author="Autor desconocido" w:date="2020-12-11T00:47:51Z"/>
        </w:rPr>
      </w:pPr>
      <w:ins w:id="1450" w:author="Autor desconocido" w:date="2020-12-11T00:47:51Z">
        <w:r>
          <w:rPr>
            <w:rFonts w:ascii="Roboto" w:hAnsi="Roboto"/>
          </w:rPr>
        </w:r>
      </w:ins>
    </w:p>
    <w:p>
      <w:pPr>
        <w:pStyle w:val="Normal"/>
        <w:bidi w:val="0"/>
        <w:rPr>
          <w:rFonts w:ascii="Roboto" w:hAnsi="Roboto"/>
          <w:ins w:id="1453" w:author="Autor desconocido" w:date="2020-12-11T00:47:51Z"/>
        </w:rPr>
      </w:pPr>
      <w:ins w:id="1452" w:author="Autor desconocido" w:date="2020-12-11T00:47:51Z">
        <w:r>
          <w:rPr>
            <w:rFonts w:ascii="Roboto" w:hAnsi="Roboto"/>
          </w:rPr>
        </w:r>
      </w:ins>
    </w:p>
    <w:p>
      <w:pPr>
        <w:pStyle w:val="Normal"/>
        <w:bidi w:val="0"/>
        <w:rPr>
          <w:rFonts w:ascii="Roboto" w:hAnsi="Roboto"/>
          <w:ins w:id="1455" w:author="Autor desconocido" w:date="2020-12-11T00:47:51Z"/>
        </w:rPr>
      </w:pPr>
      <w:ins w:id="1454" w:author="Autor desconocido" w:date="2020-12-11T00:47:51Z">
        <w:r>
          <w:rPr>
            <w:rFonts w:ascii="Roboto" w:hAnsi="Roboto"/>
          </w:rPr>
        </w:r>
      </w:ins>
    </w:p>
    <w:p>
      <w:pPr>
        <w:pStyle w:val="Normal"/>
        <w:bidi w:val="0"/>
        <w:rPr>
          <w:rFonts w:ascii="Roboto" w:hAnsi="Roboto"/>
          <w:ins w:id="1457" w:author="Autor desconocido" w:date="2020-12-11T00:47:51Z"/>
        </w:rPr>
      </w:pPr>
      <w:ins w:id="1456" w:author="Autor desconocido" w:date="2020-12-11T00:47:51Z">
        <w:r>
          <w:rPr>
            <w:rFonts w:ascii="Roboto" w:hAnsi="Roboto"/>
          </w:rPr>
        </w:r>
      </w:ins>
    </w:p>
    <w:p>
      <w:pPr>
        <w:pStyle w:val="Normal"/>
        <w:bidi w:val="0"/>
        <w:rPr>
          <w:rFonts w:ascii="Roboto" w:hAnsi="Roboto"/>
          <w:ins w:id="1459" w:author="Autor desconocido" w:date="2020-12-11T00:47:51Z"/>
        </w:rPr>
      </w:pPr>
      <w:ins w:id="1458" w:author="Autor desconocido" w:date="2020-12-11T00:47:51Z">
        <w:r>
          <w:rPr>
            <w:rFonts w:ascii="Roboto" w:hAnsi="Roboto"/>
          </w:rPr>
        </w:r>
      </w:ins>
    </w:p>
    <w:p>
      <w:pPr>
        <w:pStyle w:val="Normal"/>
        <w:bidi w:val="0"/>
        <w:rPr>
          <w:rFonts w:ascii="Roboto" w:hAnsi="Roboto"/>
          <w:ins w:id="1461" w:author="Autor desconocido" w:date="2020-12-11T00:47:51Z"/>
        </w:rPr>
      </w:pPr>
      <w:ins w:id="1460" w:author="Autor desconocido" w:date="2020-12-11T00:47:51Z">
        <w:r>
          <w:rPr>
            <w:rFonts w:ascii="Roboto" w:hAnsi="Roboto"/>
          </w:rPr>
        </w:r>
      </w:ins>
    </w:p>
    <w:p>
      <w:pPr>
        <w:pStyle w:val="Normal"/>
        <w:bidi w:val="0"/>
        <w:rPr>
          <w:rFonts w:ascii="Roboto" w:hAnsi="Roboto"/>
          <w:ins w:id="1463" w:author="Autor desconocido" w:date="2020-12-11T00:47:51Z"/>
        </w:rPr>
      </w:pPr>
      <w:ins w:id="1462" w:author="Autor desconocido" w:date="2020-12-11T00:47:51Z">
        <w:r>
          <w:rPr>
            <w:rFonts w:ascii="Roboto" w:hAnsi="Roboto"/>
          </w:rPr>
        </w:r>
      </w:ins>
    </w:p>
    <w:p>
      <w:pPr>
        <w:pStyle w:val="Normal"/>
        <w:bidi w:val="0"/>
        <w:rPr>
          <w:rFonts w:ascii="Roboto" w:hAnsi="Roboto"/>
          <w:ins w:id="1465" w:author="Autor desconocido" w:date="2020-12-11T00:47:51Z"/>
        </w:rPr>
      </w:pPr>
      <w:ins w:id="1464" w:author="Autor desconocido" w:date="2020-12-11T00:47:51Z">
        <w:r>
          <w:rPr>
            <w:rFonts w:ascii="Roboto" w:hAnsi="Roboto"/>
          </w:rPr>
        </w:r>
      </w:ins>
    </w:p>
    <w:p>
      <w:pPr>
        <w:pStyle w:val="Normal"/>
        <w:bidi w:val="0"/>
        <w:rPr>
          <w:rFonts w:ascii="Roboto" w:hAnsi="Roboto"/>
          <w:ins w:id="1467" w:author="Autor desconocido" w:date="2020-12-11T00:47:51Z"/>
        </w:rPr>
      </w:pPr>
      <w:ins w:id="1466" w:author="Autor desconocido" w:date="2020-12-11T00:47:51Z">
        <w:r>
          <w:rPr>
            <w:rFonts w:ascii="Roboto" w:hAnsi="Roboto"/>
          </w:rPr>
        </w:r>
      </w:ins>
    </w:p>
    <w:p>
      <w:pPr>
        <w:pStyle w:val="Normal"/>
        <w:bidi w:val="0"/>
        <w:rPr>
          <w:rFonts w:ascii="Roboto" w:hAnsi="Roboto"/>
          <w:ins w:id="1469" w:author="Autor desconocido" w:date="2020-12-11T00:47:51Z"/>
        </w:rPr>
      </w:pPr>
      <w:ins w:id="1468" w:author="Autor desconocido" w:date="2020-12-11T00:47:51Z">
        <w:r>
          <w:rPr>
            <w:rFonts w:ascii="Roboto" w:hAnsi="Roboto"/>
          </w:rPr>
        </w:r>
      </w:ins>
    </w:p>
    <w:p>
      <w:pPr>
        <w:pStyle w:val="Normal"/>
        <w:bidi w:val="0"/>
        <w:rPr>
          <w:rFonts w:ascii="Roboto" w:hAnsi="Roboto"/>
          <w:ins w:id="1471" w:author="Autor desconocido" w:date="2020-12-11T00:47:51Z"/>
        </w:rPr>
      </w:pPr>
      <w:ins w:id="1470" w:author="Autor desconocido" w:date="2020-12-11T00:47:51Z">
        <w:r>
          <w:rPr>
            <w:rFonts w:ascii="Roboto" w:hAnsi="Roboto"/>
          </w:rPr>
        </w:r>
      </w:ins>
    </w:p>
    <w:p>
      <w:pPr>
        <w:pStyle w:val="Normal"/>
        <w:bidi w:val="0"/>
        <w:rPr/>
      </w:pPr>
      <w:ins w:id="1472" w:author="Autor desconocido" w:date="2020-12-11T00:47:51Z">
        <w:r>
          <w:rPr>
            <w:rFonts w:ascii="Roboto" w:hAnsi="Roboto"/>
            <w:sz w:val="22"/>
            <w:szCs w:val="22"/>
          </w:rPr>
          <w:t xml:space="preserve">Fuente: </w:t>
        </w:r>
      </w:ins>
      <w:hyperlink r:id="rId37">
        <w:ins w:id="1473" w:author="Autor desconocido" w:date="2020-12-11T00:47:51Z">
          <w:r>
            <w:rPr>
              <w:rStyle w:val="EnlacedeInternet"/>
              <w:rFonts w:ascii="Roboto" w:hAnsi="Roboto"/>
              <w:sz w:val="22"/>
              <w:szCs w:val="22"/>
            </w:rPr>
            <w:t>https://www.facilcloud.com/noticias/sql-vs-nosql-which-one-should-i-use/</w:t>
          </w:r>
        </w:ins>
      </w:hyperlink>
    </w:p>
    <w:p>
      <w:pPr>
        <w:pStyle w:val="Normal"/>
        <w:bidi w:val="0"/>
        <w:rPr>
          <w:rFonts w:ascii="Roboto" w:hAnsi="Roboto"/>
          <w:ins w:id="1476" w:author="Autor desconocido" w:date="2020-12-11T00:47:51Z"/>
        </w:rPr>
      </w:pPr>
      <w:ins w:id="1475" w:author="Autor desconocido" w:date="2020-12-11T00:47:51Z">
        <w:r>
          <w:rPr>
            <w:rFonts w:ascii="Roboto" w:hAnsi="Roboto"/>
            <w:sz w:val="22"/>
            <w:szCs w:val="22"/>
          </w:rPr>
          <w:t>Diagrama Entidad-Relación</w:t>
        </w:r>
      </w:ins>
    </w:p>
    <w:p>
      <w:pPr>
        <w:pStyle w:val="Normal"/>
        <w:bidi w:val="0"/>
        <w:rPr>
          <w:rFonts w:ascii="Roboto" w:hAnsi="Roboto"/>
          <w:ins w:id="1478" w:author="Autor desconocido" w:date="2020-12-11T00:47:51Z"/>
        </w:rPr>
      </w:pPr>
      <w:ins w:id="1477" w:author="Autor desconocido" w:date="2020-12-11T00:47:51Z">
        <w:r>
          <w:rPr>
            <w:rFonts w:ascii="Roboto" w:hAnsi="Roboto"/>
          </w:rPr>
        </w:r>
      </w:ins>
    </w:p>
    <w:p>
      <w:pPr>
        <w:pStyle w:val="Normal"/>
        <w:bidi w:val="0"/>
        <w:rPr>
          <w:rFonts w:ascii="Roboto" w:hAnsi="Roboto"/>
          <w:ins w:id="1480" w:author="Autor desconocido" w:date="2020-12-11T00:47:51Z"/>
        </w:rPr>
      </w:pPr>
      <w:ins w:id="1479" w:author="Autor desconocido" w:date="2020-12-11T00:47:51Z">
        <w:r>
          <w:rPr>
            <w:rFonts w:ascii="Roboto" w:hAnsi="Roboto"/>
          </w:rPr>
          <w:drawing>
            <wp:anchor behindDoc="0" distT="0" distB="0" distL="0" distR="0" simplePos="0" locked="0" layoutInCell="0" allowOverlap="1" relativeHeight="34">
              <wp:simplePos x="0" y="0"/>
              <wp:positionH relativeFrom="column">
                <wp:posOffset>-720090</wp:posOffset>
              </wp:positionH>
              <wp:positionV relativeFrom="paragraph">
                <wp:posOffset>635</wp:posOffset>
              </wp:positionV>
              <wp:extent cx="7559675" cy="5206365"/>
              <wp:effectExtent l="0" t="0" r="0" b="0"/>
              <wp:wrapSquare wrapText="largest"/>
              <wp:docPr id="32"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4" descr=""/>
                      <pic:cNvPicPr>
                        <a:picLocks noChangeAspect="1" noChangeArrowheads="1"/>
                      </pic:cNvPicPr>
                    </pic:nvPicPr>
                    <pic:blipFill>
                      <a:blip r:embed="rId38"/>
                      <a:stretch>
                        <a:fillRect/>
                      </a:stretch>
                    </pic:blipFill>
                    <pic:spPr bwMode="auto">
                      <a:xfrm>
                        <a:off x="0" y="0"/>
                        <a:ext cx="7559675" cy="5206365"/>
                      </a:xfrm>
                      <a:prstGeom prst="rect">
                        <a:avLst/>
                      </a:prstGeom>
                    </pic:spPr>
                  </pic:pic>
                </a:graphicData>
              </a:graphic>
            </wp:anchor>
          </w:drawing>
        </w:r>
      </w:ins>
    </w:p>
    <w:p>
      <w:pPr>
        <w:pStyle w:val="Normal"/>
        <w:bidi w:val="0"/>
        <w:rPr>
          <w:rFonts w:ascii="Roboto" w:hAnsi="Roboto"/>
          <w:ins w:id="1482" w:author="Autor desconocido" w:date="2020-12-11T00:47:51Z"/>
        </w:rPr>
      </w:pPr>
      <w:ins w:id="1481" w:author="Autor desconocido" w:date="2020-12-11T00:47:51Z">
        <w:r>
          <w:rPr>
            <w:rFonts w:ascii="Roboto" w:hAnsi="Roboto"/>
          </w:rPr>
          <w:t>Estructura de la base de datos</w:t>
        </w:r>
      </w:ins>
    </w:p>
    <w:p>
      <w:pPr>
        <w:pStyle w:val="Normal"/>
        <w:bidi w:val="0"/>
        <w:rPr>
          <w:rFonts w:ascii="Roboto" w:hAnsi="Roboto"/>
          <w:ins w:id="1484" w:author="Autor desconocido" w:date="2020-12-11T00:47:51Z"/>
        </w:rPr>
      </w:pPr>
      <w:ins w:id="1483" w:author="Autor desconocido" w:date="2020-12-11T00:47:51Z">
        <w:r>
          <w:rPr>
            <w:rFonts w:ascii="Roboto" w:hAnsi="Roboto"/>
          </w:rPr>
          <w:drawing>
            <wp:anchor behindDoc="0" distT="0" distB="0" distL="0" distR="0" simplePos="0" locked="0" layoutInCell="0" allowOverlap="1" relativeHeight="35">
              <wp:simplePos x="0" y="0"/>
              <wp:positionH relativeFrom="column">
                <wp:posOffset>-720090</wp:posOffset>
              </wp:positionH>
              <wp:positionV relativeFrom="paragraph">
                <wp:posOffset>46990</wp:posOffset>
              </wp:positionV>
              <wp:extent cx="7559675" cy="3467735"/>
              <wp:effectExtent l="0" t="0" r="0" b="0"/>
              <wp:wrapNone/>
              <wp:docPr id="33"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5" descr=""/>
                      <pic:cNvPicPr>
                        <a:picLocks noChangeAspect="1" noChangeArrowheads="1"/>
                      </pic:cNvPicPr>
                    </pic:nvPicPr>
                    <pic:blipFill>
                      <a:blip r:embed="rId39"/>
                      <a:stretch>
                        <a:fillRect/>
                      </a:stretch>
                    </pic:blipFill>
                    <pic:spPr bwMode="auto">
                      <a:xfrm>
                        <a:off x="0" y="0"/>
                        <a:ext cx="7559675" cy="3467735"/>
                      </a:xfrm>
                      <a:prstGeom prst="rect">
                        <a:avLst/>
                      </a:prstGeom>
                    </pic:spPr>
                  </pic:pic>
                </a:graphicData>
              </a:graphic>
            </wp:anchor>
          </w:drawing>
        </w:r>
      </w:ins>
    </w:p>
    <w:p>
      <w:pPr>
        <w:pStyle w:val="Normal"/>
        <w:bidi w:val="0"/>
        <w:rPr>
          <w:rFonts w:ascii="Roboto" w:hAnsi="Roboto"/>
          <w:ins w:id="1486" w:author="Autor desconocido" w:date="2020-12-11T00:47:51Z"/>
        </w:rPr>
      </w:pPr>
      <w:ins w:id="1485" w:author="Autor desconocido" w:date="2020-12-11T00:47:51Z">
        <w:r>
          <w:rPr>
            <w:rFonts w:ascii="Roboto" w:hAnsi="Roboto"/>
          </w:rPr>
        </w:r>
      </w:ins>
    </w:p>
    <w:p>
      <w:pPr>
        <w:pStyle w:val="Normal"/>
        <w:bidi w:val="0"/>
        <w:rPr>
          <w:rFonts w:ascii="Roboto" w:hAnsi="Roboto"/>
          <w:ins w:id="1488" w:author="Autor desconocido" w:date="2020-12-11T00:47:51Z"/>
        </w:rPr>
      </w:pPr>
      <w:ins w:id="1487" w:author="Autor desconocido" w:date="2020-12-11T00:47:51Z">
        <w:r>
          <w:rPr>
            <w:rFonts w:ascii="Roboto" w:hAnsi="Roboto"/>
          </w:rPr>
        </w:r>
      </w:ins>
    </w:p>
    <w:p>
      <w:pPr>
        <w:pStyle w:val="Normal"/>
        <w:bidi w:val="0"/>
        <w:rPr>
          <w:rFonts w:ascii="Roboto" w:hAnsi="Roboto"/>
          <w:ins w:id="1490" w:author="Autor desconocido" w:date="2020-12-11T00:47:51Z"/>
        </w:rPr>
      </w:pPr>
      <w:ins w:id="1489" w:author="Autor desconocido" w:date="2020-12-11T00:47:51Z">
        <w:r>
          <w:rPr>
            <w:rFonts w:ascii="Roboto" w:hAnsi="Roboto"/>
          </w:rPr>
        </w:r>
      </w:ins>
    </w:p>
    <w:p>
      <w:pPr>
        <w:pStyle w:val="Normal"/>
        <w:bidi w:val="0"/>
        <w:rPr>
          <w:rFonts w:ascii="Roboto" w:hAnsi="Roboto"/>
          <w:ins w:id="1492" w:author="Autor desconocido" w:date="2020-12-11T00:47:51Z"/>
        </w:rPr>
      </w:pPr>
      <w:ins w:id="1491" w:author="Autor desconocido" w:date="2020-12-11T00:47:51Z">
        <w:r>
          <w:rPr>
            <w:rFonts w:ascii="Roboto" w:hAnsi="Roboto"/>
          </w:rPr>
        </w:r>
      </w:ins>
    </w:p>
    <w:p>
      <w:pPr>
        <w:pStyle w:val="Normal"/>
        <w:bidi w:val="0"/>
        <w:rPr>
          <w:rFonts w:ascii="Roboto" w:hAnsi="Roboto"/>
          <w:ins w:id="1494" w:author="Autor desconocido" w:date="2020-12-11T00:47:51Z"/>
        </w:rPr>
      </w:pPr>
      <w:ins w:id="1493" w:author="Autor desconocido" w:date="2020-12-11T00:47:51Z">
        <w:r>
          <w:rPr>
            <w:rFonts w:ascii="Roboto" w:hAnsi="Roboto"/>
          </w:rPr>
        </w:r>
      </w:ins>
    </w:p>
    <w:p>
      <w:pPr>
        <w:pStyle w:val="Normal"/>
        <w:bidi w:val="0"/>
        <w:rPr>
          <w:rFonts w:ascii="Roboto" w:hAnsi="Roboto"/>
          <w:ins w:id="1496" w:author="Autor desconocido" w:date="2020-12-11T00:47:51Z"/>
        </w:rPr>
      </w:pPr>
      <w:ins w:id="1495" w:author="Autor desconocido" w:date="2020-12-11T00:47:51Z">
        <w:r>
          <w:rPr>
            <w:rFonts w:ascii="Roboto" w:hAnsi="Roboto"/>
          </w:rPr>
        </w:r>
      </w:ins>
    </w:p>
    <w:p>
      <w:pPr>
        <w:pStyle w:val="Normal"/>
        <w:bidi w:val="0"/>
        <w:rPr>
          <w:rFonts w:ascii="Roboto" w:hAnsi="Roboto"/>
          <w:ins w:id="1498" w:author="Autor desconocido" w:date="2020-12-11T00:47:51Z"/>
        </w:rPr>
      </w:pPr>
      <w:ins w:id="1497" w:author="Autor desconocido" w:date="2020-12-11T00:47:51Z">
        <w:r>
          <w:rPr>
            <w:rFonts w:ascii="Roboto" w:hAnsi="Roboto"/>
          </w:rPr>
        </w:r>
      </w:ins>
    </w:p>
    <w:p>
      <w:pPr>
        <w:pStyle w:val="Normal"/>
        <w:bidi w:val="0"/>
        <w:rPr>
          <w:rFonts w:ascii="Roboto" w:hAnsi="Roboto"/>
          <w:ins w:id="1500" w:author="Autor desconocido" w:date="2020-12-11T00:47:51Z"/>
        </w:rPr>
      </w:pPr>
      <w:ins w:id="1499" w:author="Autor desconocido" w:date="2020-12-11T00:47:51Z">
        <w:r>
          <w:rPr>
            <w:rFonts w:ascii="Roboto" w:hAnsi="Roboto"/>
          </w:rPr>
        </w:r>
      </w:ins>
    </w:p>
    <w:p>
      <w:pPr>
        <w:pStyle w:val="Normal"/>
        <w:bidi w:val="0"/>
        <w:rPr>
          <w:rFonts w:ascii="Roboto" w:hAnsi="Roboto"/>
          <w:ins w:id="1502" w:author="Autor desconocido" w:date="2020-12-11T00:47:51Z"/>
        </w:rPr>
      </w:pPr>
      <w:ins w:id="1501" w:author="Autor desconocido" w:date="2020-12-11T00:47:51Z">
        <w:r>
          <w:rPr>
            <w:rFonts w:ascii="Roboto" w:hAnsi="Roboto"/>
          </w:rPr>
        </w:r>
      </w:ins>
    </w:p>
    <w:p>
      <w:pPr>
        <w:pStyle w:val="Normal"/>
        <w:bidi w:val="0"/>
        <w:rPr>
          <w:rFonts w:ascii="Roboto" w:hAnsi="Roboto"/>
          <w:ins w:id="1504" w:author="Autor desconocido" w:date="2020-12-11T00:47:51Z"/>
        </w:rPr>
      </w:pPr>
      <w:ins w:id="1503" w:author="Autor desconocido" w:date="2020-12-11T00:47:51Z">
        <w:r>
          <w:rPr>
            <w:rFonts w:ascii="Roboto" w:hAnsi="Roboto"/>
          </w:rPr>
        </w:r>
      </w:ins>
    </w:p>
    <w:p>
      <w:pPr>
        <w:pStyle w:val="Normal"/>
        <w:bidi w:val="0"/>
        <w:rPr>
          <w:rFonts w:ascii="Roboto" w:hAnsi="Roboto"/>
          <w:ins w:id="1506" w:author="Autor desconocido" w:date="2020-12-11T00:47:51Z"/>
        </w:rPr>
      </w:pPr>
      <w:ins w:id="1505" w:author="Autor desconocido" w:date="2020-12-11T00:47:51Z">
        <w:r>
          <w:rPr>
            <w:rFonts w:ascii="Roboto" w:hAnsi="Roboto"/>
          </w:rPr>
        </w:r>
      </w:ins>
    </w:p>
    <w:p>
      <w:pPr>
        <w:pStyle w:val="Normal"/>
        <w:bidi w:val="0"/>
        <w:rPr>
          <w:rFonts w:ascii="Roboto" w:hAnsi="Roboto"/>
          <w:ins w:id="1508" w:author="Autor desconocido" w:date="2020-12-11T00:47:51Z"/>
        </w:rPr>
      </w:pPr>
      <w:ins w:id="1507" w:author="Autor desconocido" w:date="2020-12-11T00:47:51Z">
        <w:r>
          <w:rPr>
            <w:rFonts w:ascii="Roboto" w:hAnsi="Roboto"/>
          </w:rPr>
        </w:r>
      </w:ins>
    </w:p>
    <w:p>
      <w:pPr>
        <w:pStyle w:val="Normal"/>
        <w:bidi w:val="0"/>
        <w:rPr>
          <w:rFonts w:ascii="Roboto" w:hAnsi="Roboto"/>
          <w:ins w:id="1510" w:author="Autor desconocido" w:date="2020-12-11T00:47:51Z"/>
        </w:rPr>
      </w:pPr>
      <w:ins w:id="1509" w:author="Autor desconocido" w:date="2020-12-11T00:47:51Z">
        <w:r>
          <w:rPr>
            <w:rFonts w:ascii="Roboto" w:hAnsi="Roboto"/>
          </w:rPr>
        </w:r>
      </w:ins>
    </w:p>
    <w:p>
      <w:pPr>
        <w:pStyle w:val="Normal"/>
        <w:bidi w:val="0"/>
        <w:rPr>
          <w:rFonts w:ascii="Roboto" w:hAnsi="Roboto"/>
          <w:ins w:id="1512" w:author="Autor desconocido" w:date="2020-12-11T00:47:51Z"/>
        </w:rPr>
      </w:pPr>
      <w:ins w:id="1511" w:author="Autor desconocido" w:date="2020-12-11T00:47:51Z">
        <w:r>
          <w:rPr>
            <w:rFonts w:ascii="Roboto" w:hAnsi="Roboto"/>
          </w:rPr>
        </w:r>
      </w:ins>
    </w:p>
    <w:p>
      <w:pPr>
        <w:pStyle w:val="Normal"/>
        <w:bidi w:val="0"/>
        <w:rPr>
          <w:rFonts w:ascii="Roboto" w:hAnsi="Roboto"/>
          <w:ins w:id="1514" w:author="Autor desconocido" w:date="2020-12-11T00:47:51Z"/>
        </w:rPr>
      </w:pPr>
      <w:ins w:id="1513" w:author="Autor desconocido" w:date="2020-12-11T00:47:51Z">
        <w:r>
          <w:rPr>
            <w:rFonts w:ascii="Roboto" w:hAnsi="Roboto"/>
          </w:rPr>
        </w:r>
      </w:ins>
    </w:p>
    <w:p>
      <w:pPr>
        <w:pStyle w:val="Normal"/>
        <w:bidi w:val="0"/>
        <w:rPr>
          <w:rFonts w:ascii="Roboto" w:hAnsi="Roboto"/>
          <w:ins w:id="1516" w:author="Autor desconocido" w:date="2020-12-11T00:47:51Z"/>
        </w:rPr>
      </w:pPr>
      <w:ins w:id="1515" w:author="Autor desconocido" w:date="2020-12-11T00:47:51Z">
        <w:r>
          <w:rPr>
            <w:rFonts w:ascii="Roboto" w:hAnsi="Roboto"/>
          </w:rPr>
        </w:r>
      </w:ins>
    </w:p>
    <w:p>
      <w:pPr>
        <w:pStyle w:val="Normal"/>
        <w:bidi w:val="0"/>
        <w:rPr>
          <w:rFonts w:ascii="Roboto" w:hAnsi="Roboto"/>
          <w:ins w:id="1518" w:author="Autor desconocido" w:date="2020-12-11T00:47:51Z"/>
        </w:rPr>
      </w:pPr>
      <w:ins w:id="1517" w:author="Autor desconocido" w:date="2020-12-11T00:47:51Z">
        <w:r>
          <w:rPr>
            <w:rFonts w:ascii="Roboto" w:hAnsi="Roboto"/>
          </w:rPr>
        </w:r>
      </w:ins>
    </w:p>
    <w:p>
      <w:pPr>
        <w:pStyle w:val="Normal"/>
        <w:bidi w:val="0"/>
        <w:rPr>
          <w:rFonts w:ascii="Roboto" w:hAnsi="Roboto"/>
          <w:ins w:id="1520" w:author="Autor desconocido" w:date="2020-12-11T00:47:51Z"/>
        </w:rPr>
      </w:pPr>
      <w:ins w:id="1519" w:author="Autor desconocido" w:date="2020-12-11T00:47:51Z">
        <w:r>
          <w:rPr>
            <w:rFonts w:ascii="Roboto" w:hAnsi="Roboto"/>
          </w:rPr>
          <w:t>Diagrama de Clases</w:t>
        </w:r>
      </w:ins>
    </w:p>
    <w:p>
      <w:pPr>
        <w:pStyle w:val="Normal"/>
        <w:bidi w:val="0"/>
        <w:rPr>
          <w:rFonts w:ascii="Roboto" w:hAnsi="Roboto"/>
          <w:ins w:id="1522" w:author="Autor desconocido" w:date="2020-12-11T00:47:51Z"/>
        </w:rPr>
      </w:pPr>
      <w:ins w:id="1521" w:author="Autor desconocido" w:date="2020-12-11T00:47:51Z">
        <w:r>
          <w:rPr>
            <w:rFonts w:ascii="Roboto" w:hAnsi="Roboto"/>
          </w:rPr>
        </w:r>
      </w:ins>
    </w:p>
    <w:p>
      <w:pPr>
        <w:pStyle w:val="Normal"/>
        <w:bidi w:val="0"/>
        <w:jc w:val="left"/>
        <w:rPr>
          <w:rFonts w:ascii="Roboto" w:hAnsi="Roboto"/>
          <w:ins w:id="1524" w:author="Autor desconocido" w:date="2020-12-11T00:47:51Z"/>
        </w:rPr>
      </w:pPr>
      <w:ins w:id="1523" w:author="Autor desconocido" w:date="2020-12-11T00:47:51Z">
        <w:r>
          <w:rPr>
            <w:rFonts w:ascii="Roboto" w:hAnsi="Roboto"/>
            <w:sz w:val="22"/>
            <w:szCs w:val="22"/>
          </w:rP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ins>
    </w:p>
    <w:p>
      <w:pPr>
        <w:pStyle w:val="Normal"/>
        <w:bidi w:val="0"/>
        <w:jc w:val="left"/>
        <w:rPr>
          <w:rFonts w:ascii="Roboto" w:hAnsi="Roboto"/>
          <w:ins w:id="1526" w:author="Autor desconocido" w:date="2020-12-11T00:47:51Z"/>
          <w:sz w:val="22"/>
          <w:szCs w:val="22"/>
        </w:rPr>
      </w:pPr>
      <w:ins w:id="1525" w:author="Autor desconocido" w:date="2020-12-11T00:47:51Z">
        <w:r>
          <w:rPr>
            <w:rFonts w:ascii="Roboto" w:hAnsi="Roboto"/>
            <w:sz w:val="22"/>
            <w:szCs w:val="22"/>
          </w:rPr>
        </w:r>
      </w:ins>
    </w:p>
    <w:p>
      <w:pPr>
        <w:pStyle w:val="Normal"/>
        <w:bidi w:val="0"/>
        <w:jc w:val="left"/>
        <w:rPr>
          <w:rFonts w:ascii="Roboto" w:hAnsi="Roboto"/>
          <w:ins w:id="1528" w:author="Autor desconocido" w:date="2020-12-11T00:47:51Z"/>
          <w:sz w:val="22"/>
          <w:szCs w:val="22"/>
        </w:rPr>
      </w:pPr>
      <w:ins w:id="1527" w:author="Autor desconocido" w:date="2020-12-11T00:47:51Z">
        <w:r>
          <w:rPr>
            <w:rFonts w:ascii="Roboto" w:hAnsi="Roboto"/>
            <w:sz w:val="22"/>
            <w:szCs w:val="22"/>
          </w:rPr>
        </w:r>
      </w:ins>
    </w:p>
    <w:p>
      <w:pPr>
        <w:pStyle w:val="Normal"/>
        <w:bidi w:val="0"/>
        <w:jc w:val="left"/>
        <w:rPr>
          <w:rFonts w:ascii="Roboto" w:hAnsi="Roboto"/>
          <w:ins w:id="1530" w:author="Autor desconocido" w:date="2020-12-11T00:47:51Z"/>
          <w:sz w:val="22"/>
          <w:szCs w:val="22"/>
        </w:rPr>
      </w:pPr>
      <w:ins w:id="1529" w:author="Autor desconocido" w:date="2020-12-11T00:47:51Z">
        <w:r>
          <w:rPr>
            <w:rFonts w:ascii="Roboto" w:hAnsi="Roboto"/>
            <w:sz w:val="22"/>
            <w:szCs w:val="22"/>
          </w:rPr>
          <w:drawing>
            <wp:anchor behindDoc="0" distT="0" distB="0" distL="0" distR="0" simplePos="0" locked="0" layoutInCell="0" allowOverlap="1" relativeHeight="33">
              <wp:simplePos x="0" y="0"/>
              <wp:positionH relativeFrom="column">
                <wp:posOffset>-720090</wp:posOffset>
              </wp:positionH>
              <wp:positionV relativeFrom="paragraph">
                <wp:posOffset>635</wp:posOffset>
              </wp:positionV>
              <wp:extent cx="7552690" cy="5494655"/>
              <wp:effectExtent l="0" t="0" r="0" b="0"/>
              <wp:wrapSquare wrapText="largest"/>
              <wp:docPr id="3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3" descr=""/>
                      <pic:cNvPicPr>
                        <a:picLocks noChangeAspect="1" noChangeArrowheads="1"/>
                      </pic:cNvPicPr>
                    </pic:nvPicPr>
                    <pic:blipFill>
                      <a:blip r:embed="rId40"/>
                      <a:stretch>
                        <a:fillRect/>
                      </a:stretch>
                    </pic:blipFill>
                    <pic:spPr bwMode="auto">
                      <a:xfrm>
                        <a:off x="0" y="0"/>
                        <a:ext cx="7552690" cy="5494655"/>
                      </a:xfrm>
                      <a:prstGeom prst="rect">
                        <a:avLst/>
                      </a:prstGeom>
                    </pic:spPr>
                  </pic:pic>
                </a:graphicData>
              </a:graphic>
            </wp:anchor>
          </w:drawing>
        </w:r>
      </w:ins>
    </w:p>
    <w:p>
      <w:pPr>
        <w:pStyle w:val="Normal"/>
        <w:bidi w:val="0"/>
        <w:rPr>
          <w:rFonts w:ascii="Roboto" w:hAnsi="Roboto"/>
          <w:ins w:id="1532" w:author="Autor desconocido" w:date="2020-12-11T00:47:51Z"/>
        </w:rPr>
      </w:pPr>
      <w:ins w:id="1531" w:author="Autor desconocido" w:date="2020-12-11T00:47:51Z">
        <w:r>
          <w:rPr>
            <w:rFonts w:ascii="Roboto" w:hAnsi="Roboto"/>
            <w:sz w:val="22"/>
            <w:szCs w:val="22"/>
          </w:rPr>
          <w:t>Un usuario puede reservar uno o varios libros.</w:t>
        </w:r>
      </w:ins>
    </w:p>
    <w:p>
      <w:pPr>
        <w:pStyle w:val="Normal"/>
        <w:bidi w:val="0"/>
        <w:rPr>
          <w:rFonts w:ascii="Roboto" w:hAnsi="Roboto"/>
          <w:ins w:id="1534" w:author="Autor desconocido" w:date="2020-12-11T00:47:51Z"/>
        </w:rPr>
      </w:pPr>
      <w:ins w:id="1533" w:author="Autor desconocido" w:date="2020-12-11T00:47:51Z">
        <w:r>
          <w:rPr>
            <w:rFonts w:ascii="Roboto" w:hAnsi="Roboto"/>
            <w:sz w:val="22"/>
            <w:szCs w:val="22"/>
          </w:rPr>
          <w:t>Un libro puede ser reservado por un usuario.</w:t>
        </w:r>
      </w:ins>
    </w:p>
    <w:p>
      <w:pPr>
        <w:pStyle w:val="Normal"/>
        <w:bidi w:val="0"/>
        <w:rPr>
          <w:rFonts w:ascii="Roboto" w:hAnsi="Roboto"/>
          <w:ins w:id="1536" w:author="Autor desconocido" w:date="2020-12-11T00:47:51Z"/>
          <w:sz w:val="22"/>
          <w:szCs w:val="22"/>
        </w:rPr>
      </w:pPr>
      <w:ins w:id="1535" w:author="Autor desconocido" w:date="2020-12-11T00:47:51Z">
        <w:r>
          <w:rPr>
            <w:rFonts w:ascii="Roboto" w:hAnsi="Roboto"/>
            <w:sz w:val="22"/>
            <w:szCs w:val="22"/>
          </w:rPr>
        </w:r>
      </w:ins>
    </w:p>
    <w:p>
      <w:pPr>
        <w:pStyle w:val="Normal"/>
        <w:bidi w:val="0"/>
        <w:rPr>
          <w:rFonts w:ascii="Roboto" w:hAnsi="Roboto"/>
          <w:ins w:id="1538" w:author="Autor desconocido" w:date="2020-12-11T00:47:51Z"/>
        </w:rPr>
      </w:pPr>
      <w:ins w:id="1537" w:author="Autor desconocido" w:date="2020-12-11T00:47:51Z">
        <w:r>
          <w:rPr>
            <w:rFonts w:ascii="Roboto" w:hAnsi="Roboto"/>
            <w:sz w:val="22"/>
            <w:szCs w:val="22"/>
          </w:rPr>
          <w:t>Un usuario puede subir uno o varios libros.</w:t>
        </w:r>
      </w:ins>
    </w:p>
    <w:p>
      <w:pPr>
        <w:pStyle w:val="Normal"/>
        <w:bidi w:val="0"/>
        <w:rPr>
          <w:rFonts w:ascii="Roboto" w:hAnsi="Roboto"/>
          <w:ins w:id="1540" w:author="Autor desconocido" w:date="2020-12-11T00:47:51Z"/>
        </w:rPr>
      </w:pPr>
      <w:ins w:id="1539" w:author="Autor desconocido" w:date="2020-12-11T00:47:51Z">
        <w:r>
          <w:rPr>
            <w:rFonts w:ascii="Roboto" w:hAnsi="Roboto"/>
            <w:sz w:val="22"/>
            <w:szCs w:val="22"/>
          </w:rPr>
          <w:t>Un libro puede ser subido por un usuario.</w:t>
        </w:r>
      </w:ins>
    </w:p>
    <w:p>
      <w:pPr>
        <w:pStyle w:val="Normal"/>
        <w:bidi w:val="0"/>
        <w:rPr>
          <w:rFonts w:ascii="Roboto" w:hAnsi="Roboto"/>
          <w:ins w:id="1542" w:author="Autor desconocido" w:date="2020-12-11T00:47:51Z"/>
          <w:sz w:val="22"/>
          <w:szCs w:val="22"/>
        </w:rPr>
      </w:pPr>
      <w:ins w:id="1541" w:author="Autor desconocido" w:date="2020-12-11T00:47:51Z">
        <w:r>
          <w:rPr>
            <w:rFonts w:ascii="Roboto" w:hAnsi="Roboto"/>
            <w:sz w:val="22"/>
            <w:szCs w:val="22"/>
          </w:rPr>
        </w:r>
      </w:ins>
    </w:p>
    <w:p>
      <w:pPr>
        <w:pStyle w:val="Normal"/>
        <w:bidi w:val="0"/>
        <w:rPr>
          <w:rFonts w:ascii="Roboto" w:hAnsi="Roboto"/>
          <w:ins w:id="1544" w:author="Autor desconocido" w:date="2020-12-11T00:47:51Z"/>
        </w:rPr>
      </w:pPr>
      <w:ins w:id="1543" w:author="Autor desconocido" w:date="2020-12-11T00:47:51Z">
        <w:r>
          <w:rPr>
            <w:rFonts w:ascii="Roboto" w:hAnsi="Roboto"/>
            <w:sz w:val="22"/>
            <w:szCs w:val="22"/>
          </w:rPr>
          <w:t>Una reserva se puede hacer de un libro.</w:t>
        </w:r>
      </w:ins>
    </w:p>
    <w:p>
      <w:pPr>
        <w:pStyle w:val="Normal"/>
        <w:bidi w:val="0"/>
        <w:rPr>
          <w:rFonts w:ascii="Roboto" w:hAnsi="Roboto"/>
          <w:ins w:id="1546" w:author="Autor desconocido" w:date="2020-12-11T00:47:51Z"/>
        </w:rPr>
      </w:pPr>
      <w:ins w:id="1545" w:author="Autor desconocido" w:date="2020-12-11T00:47:51Z">
        <w:r>
          <w:rPr>
            <w:rFonts w:ascii="Roboto" w:hAnsi="Roboto"/>
            <w:sz w:val="22"/>
            <w:szCs w:val="22"/>
          </w:rPr>
          <w:t>Un libro puede tener una o ninguna reserva .</w:t>
        </w:r>
      </w:ins>
    </w:p>
    <w:p>
      <w:pPr>
        <w:pStyle w:val="Normal"/>
        <w:bidi w:val="0"/>
        <w:rPr>
          <w:rFonts w:ascii="Roboto" w:hAnsi="Roboto"/>
          <w:ins w:id="1548" w:author="Autor desconocido" w:date="2020-12-11T00:47:51Z"/>
          <w:sz w:val="22"/>
          <w:szCs w:val="22"/>
        </w:rPr>
      </w:pPr>
      <w:ins w:id="1547" w:author="Autor desconocido" w:date="2020-12-11T00:47:51Z">
        <w:r>
          <w:rPr>
            <w:rFonts w:ascii="Roboto" w:hAnsi="Roboto"/>
            <w:sz w:val="22"/>
            <w:szCs w:val="22"/>
          </w:rPr>
        </w:r>
      </w:ins>
    </w:p>
    <w:p>
      <w:pPr>
        <w:pStyle w:val="Normal"/>
        <w:bidi w:val="0"/>
        <w:rPr>
          <w:rFonts w:ascii="Roboto" w:hAnsi="Roboto"/>
          <w:ins w:id="1550" w:author="Autor desconocido" w:date="2020-12-11T00:47:51Z"/>
        </w:rPr>
      </w:pPr>
      <w:ins w:id="1549" w:author="Autor desconocido" w:date="2020-12-11T00:47:51Z">
        <w:r>
          <w:rPr>
            <w:rFonts w:ascii="Roboto" w:hAnsi="Roboto"/>
            <w:sz w:val="22"/>
            <w:szCs w:val="22"/>
          </w:rPr>
          <w:t>Un libro tiene una localización.</w:t>
        </w:r>
      </w:ins>
    </w:p>
    <w:p>
      <w:pPr>
        <w:pStyle w:val="Normal"/>
        <w:bidi w:val="0"/>
        <w:rPr>
          <w:rFonts w:ascii="Roboto" w:hAnsi="Roboto"/>
          <w:ins w:id="1552" w:author="Autor desconocido" w:date="2020-12-11T00:47:51Z"/>
        </w:rPr>
      </w:pPr>
      <w:ins w:id="1551" w:author="Autor desconocido" w:date="2020-12-11T00:47:51Z">
        <w:r>
          <w:rPr>
            <w:rFonts w:ascii="Roboto" w:hAnsi="Roboto"/>
            <w:sz w:val="22"/>
            <w:szCs w:val="22"/>
          </w:rPr>
          <w:t>Una localización pertenece a un libro.</w:t>
        </w:r>
      </w:ins>
    </w:p>
    <w:p>
      <w:pPr>
        <w:pStyle w:val="Normal"/>
        <w:bidi w:val="0"/>
        <w:rPr>
          <w:rFonts w:ascii="Roboto" w:hAnsi="Roboto"/>
          <w:ins w:id="1554" w:author="Autor desconocido" w:date="2020-12-11T00:47:51Z"/>
          <w:sz w:val="22"/>
          <w:szCs w:val="22"/>
        </w:rPr>
      </w:pPr>
      <w:ins w:id="1553" w:author="Autor desconocido" w:date="2020-12-11T00:47:51Z">
        <w:r>
          <w:rPr>
            <w:rFonts w:ascii="Roboto" w:hAnsi="Roboto"/>
            <w:sz w:val="22"/>
            <w:szCs w:val="22"/>
          </w:rPr>
        </w:r>
      </w:ins>
    </w:p>
    <w:p>
      <w:pPr>
        <w:pStyle w:val="Normal"/>
        <w:bidi w:val="0"/>
        <w:rPr/>
      </w:pPr>
      <w:ins w:id="1555" w:author="Autor desconocido" w:date="2020-12-11T00:47:51Z">
        <w:r>
          <w:rPr>
            <w:rFonts w:ascii="Roboto" w:hAnsi="Roboto"/>
            <w:sz w:val="22"/>
            <w:szCs w:val="22"/>
          </w:rPr>
          <w:t xml:space="preserve">Fuente: </w:t>
        </w:r>
      </w:ins>
      <w:hyperlink r:id="rId41">
        <w:ins w:id="1556" w:author="Autor desconocido" w:date="2020-12-11T00:47:51Z">
          <w:r>
            <w:rPr>
              <w:rStyle w:val="EnlacedeInternet"/>
              <w:rFonts w:ascii="Roboto" w:hAnsi="Roboto"/>
              <w:sz w:val="22"/>
              <w:szCs w:val="22"/>
            </w:rPr>
            <w:t>https://es.wikipedia.org/wiki/Diagrama_de_clases</w:t>
          </w:r>
        </w:ins>
      </w:hyperlink>
    </w:p>
    <w:p>
      <w:pPr>
        <w:pStyle w:val="Cuerpodetexto"/>
        <w:bidi w:val="0"/>
        <w:rPr>
          <w:rFonts w:ascii="Roboto" w:hAnsi="Roboto"/>
        </w:rPr>
      </w:pPr>
      <w:r>
        <w:rPr>
          <w:rFonts w:ascii="Roboto" w:hAnsi="Roboto"/>
          <w:rPrChange w:id="0" w:author="Autor desconocido" w:date="2020-12-11T01:30:31Z"/>
        </w:rPr>
      </w:r>
    </w:p>
    <w:p>
      <w:pPr>
        <w:pStyle w:val="Ttulo3"/>
        <w:bidi w:val="0"/>
        <w:rPr>
          <w:rFonts w:ascii="Roboto" w:hAnsi="Roboto"/>
        </w:rPr>
      </w:pPr>
      <w:ins w:id="1558" w:author="Autor desconocido" w:date="2020-12-10T23:23:36Z">
        <w:bookmarkStart w:id="15" w:name="__RefHeading___Toc561_228099368"/>
        <w:bookmarkEnd w:id="15"/>
        <w:r>
          <w:rPr>
            <w:rFonts w:ascii="Roboto" w:hAnsi="Roboto"/>
          </w:rPr>
          <w:t xml:space="preserve">4.3 </w:t>
        </w:r>
      </w:ins>
      <w:r>
        <w:rPr>
          <w:rFonts w:ascii="Roboto" w:hAnsi="Roboto"/>
          <w:rPrChange w:id="0" w:author="Autor desconocido" w:date="2020-12-11T01:30:31Z"/>
        </w:rPr>
        <w:t>Diseño de la arquitectura del sistema</w:t>
      </w:r>
      <w:ins w:id="1560" w:author="Autor desconocido" w:date="2020-12-10T23:17:54Z">
        <w:r>
          <w:rPr>
            <w:rFonts w:ascii="Roboto" w:hAnsi="Roboto"/>
          </w:rPr>
          <w:t>.</w:t>
          <w:rPrChange w:id="0" w:author="Autor desconocido" w:date="2020-12-11T01:30:31Z"/>
        </w:r>
      </w:ins>
    </w:p>
    <w:p>
      <w:pPr>
        <w:pStyle w:val="Normal"/>
        <w:bidi w:val="0"/>
        <w:rPr>
          <w:rFonts w:ascii="Roboto" w:hAnsi="Roboto"/>
        </w:rPr>
      </w:pPr>
      <w:r>
        <w:rPr>
          <w:rFonts w:ascii="Roboto" w:hAnsi="Roboto"/>
          <w:rPrChange w:id="0" w:author="Autor desconocido" w:date="2020-12-11T01:30:31Z"/>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399790"/>
            <wp:effectExtent l="0" t="0" r="0" b="0"/>
            <wp:wrapSquare wrapText="largest"/>
            <wp:docPr id="3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6" descr=""/>
                    <pic:cNvPicPr>
                      <a:picLocks noChangeAspect="1" noChangeArrowheads="1"/>
                    </pic:cNvPicPr>
                  </pic:nvPicPr>
                  <pic:blipFill>
                    <a:blip r:embed="rId42"/>
                    <a:stretch>
                      <a:fillRect/>
                    </a:stretch>
                  </pic:blipFill>
                  <pic:spPr bwMode="auto">
                    <a:xfrm>
                      <a:off x="0" y="0"/>
                      <a:ext cx="6120130" cy="3399790"/>
                    </a:xfrm>
                    <a:prstGeom prst="rect">
                      <a:avLst/>
                    </a:prstGeom>
                  </pic:spPr>
                </pic:pic>
              </a:graphicData>
            </a:graphic>
          </wp:anchor>
        </w:drawing>
      </w:r>
    </w:p>
    <w:p>
      <w:pPr>
        <w:pStyle w:val="Ttulo1"/>
        <w:bidi w:val="0"/>
        <w:rPr>
          <w:rFonts w:ascii="Roboto" w:hAnsi="Roboto"/>
          <w:ins w:id="1564" w:author="Autor desconocido" w:date="2020-12-11T00:51:39Z"/>
        </w:rPr>
      </w:pPr>
      <w:bookmarkStart w:id="16" w:name="__RefHeading___Toc563_228099368"/>
      <w:bookmarkEnd w:id="16"/>
      <w:r>
        <w:rPr>
          <w:rFonts w:ascii="Roboto" w:hAnsi="Roboto"/>
          <w:rPrChange w:id="0" w:author="Autor desconocido" w:date="2020-12-11T01:30:31Z"/>
        </w:rPr>
        <w:t>5. IMPLEMENTACIÓN DE LA SOLUCIÓN</w:t>
      </w:r>
      <w:ins w:id="1563" w:author="Autor desconocido" w:date="2020-12-10T23:18:07Z">
        <w:r>
          <w:rPr>
            <w:rFonts w:ascii="Roboto" w:hAnsi="Roboto"/>
          </w:rPr>
          <w:t>.</w:t>
        </w:r>
      </w:ins>
    </w:p>
    <w:p>
      <w:pPr>
        <w:pStyle w:val="Cuerpodetexto"/>
        <w:bidi w:val="0"/>
        <w:rPr>
          <w:rFonts w:ascii="Roboto" w:hAnsi="Roboto"/>
        </w:rPr>
      </w:pPr>
      <w:r>
        <w:rPr>
          <w:rFonts w:ascii="Roboto" w:hAnsi="Roboto"/>
          <w:rPrChange w:id="0" w:author="Autor desconocido" w:date="2020-12-11T01:30:31Z"/>
        </w:rPr>
        <w:rPrChange w:id="0" w:author="Autor desconocido" w:date="2020-12-11T01:30:31Z"/>
      </w:r>
    </w:p>
    <w:p>
      <w:pPr>
        <w:pStyle w:val="Ttulo3"/>
        <w:bidi w:val="0"/>
        <w:rPr>
          <w:rFonts w:ascii="Roboto" w:hAnsi="Roboto"/>
          <w:ins w:id="1569" w:author="Autor desconocido" w:date="2020-12-11T00:51:59Z"/>
        </w:rPr>
      </w:pPr>
      <w:ins w:id="1566" w:author="Autor desconocido" w:date="2020-12-11T00:40:08Z">
        <w:bookmarkStart w:id="17" w:name="__RefHeading___Toc565_228099368"/>
        <w:bookmarkEnd w:id="17"/>
        <w:r>
          <w:rPr>
            <w:rFonts w:ascii="Roboto" w:hAnsi="Roboto"/>
          </w:rPr>
          <w:t xml:space="preserve">5.1 </w:t>
        </w:r>
      </w:ins>
      <w:r>
        <w:rPr>
          <w:rFonts w:ascii="Roboto" w:hAnsi="Roboto"/>
          <w:rPrChange w:id="0" w:author="Autor desconocido" w:date="2020-12-11T01:30:31Z"/>
        </w:rPr>
        <w:t>Justificación tecnológica</w:t>
      </w:r>
      <w:ins w:id="1568" w:author="Autor desconocido" w:date="2020-12-10T23:18:08Z">
        <w:r>
          <w:rPr>
            <w:rFonts w:ascii="Roboto" w:hAnsi="Roboto"/>
          </w:rPr>
          <w:t>.</w:t>
        </w:r>
      </w:ins>
    </w:p>
    <w:p>
      <w:pPr>
        <w:pStyle w:val="LOnormal"/>
        <w:spacing w:lineRule="auto" w:line="276" w:before="0" w:after="200"/>
        <w:ind w:left="0" w:right="0" w:hanging="0"/>
        <w:jc w:val="left"/>
        <w:rPr>
          <w:rFonts w:ascii="Roboto" w:hAnsi="Roboto"/>
          <w:ins w:id="1571" w:author="Autor desconocido" w:date="2020-12-11T00:52:01Z"/>
        </w:rPr>
      </w:pPr>
      <w:ins w:id="1570" w:author="Autor desconocido" w:date="2020-12-11T00:52:01Z">
        <w:r>
          <w:rPr>
            <w:rFonts w:eastAsia="Calibri" w:cs="Calibri" w:ascii="Roboto" w:hAnsi="Roboto"/>
            <w:color w:val="000000"/>
            <w:position w:val="0"/>
            <w:sz w:val="32"/>
            <w:sz w:val="32"/>
            <w:szCs w:val="32"/>
            <w:shd w:fill="auto" w:val="clear"/>
            <w:vertAlign w:val="baseline"/>
          </w:rPr>
          <w:t>Análisis tecnológico</w:t>
        </w:r>
      </w:ins>
    </w:p>
    <w:p>
      <w:pPr>
        <w:pStyle w:val="LOnormal"/>
        <w:spacing w:lineRule="auto" w:line="276" w:before="0" w:after="200"/>
        <w:ind w:left="0" w:right="0" w:hanging="0"/>
        <w:jc w:val="left"/>
        <w:rPr>
          <w:rFonts w:ascii="Roboto" w:hAnsi="Roboto" w:eastAsia="Calibri" w:cs="Calibri"/>
          <w:color w:val="000000"/>
          <w:ins w:id="1573" w:author="Autor desconocido" w:date="2020-12-11T00:52:01Z"/>
          <w:position w:val="0"/>
          <w:sz w:val="22"/>
          <w:sz w:val="22"/>
          <w:szCs w:val="22"/>
          <w:shd w:fill="auto" w:val="clear"/>
          <w:vertAlign w:val="baseline"/>
        </w:rPr>
      </w:pPr>
      <w:ins w:id="1572" w:author="Autor desconocido" w:date="2020-12-11T00:52:01Z">
        <w:r>
          <w:rPr>
            <w:rFonts w:eastAsia="Calibri" w:cs="Calibri" w:ascii="Roboto" w:hAnsi="Roboto"/>
            <w:color w:val="000000"/>
            <w:position w:val="0"/>
            <w:sz w:val="22"/>
            <w:sz w:val="22"/>
            <w:szCs w:val="22"/>
            <w:shd w:fill="auto" w:val="clear"/>
            <w:vertAlign w:val="baseline"/>
          </w:rPr>
        </w:r>
      </w:ins>
    </w:p>
    <w:p>
      <w:pPr>
        <w:pStyle w:val="LOnormal"/>
        <w:spacing w:lineRule="auto" w:line="276" w:before="0" w:after="200"/>
        <w:ind w:left="0" w:right="0" w:hanging="0"/>
        <w:jc w:val="left"/>
        <w:rPr>
          <w:rFonts w:ascii="Roboto" w:hAnsi="Roboto"/>
          <w:ins w:id="1575" w:author="Autor desconocido" w:date="2020-12-11T00:52:01Z"/>
        </w:rPr>
      </w:pPr>
      <w:ins w:id="1574" w:author="Autor desconocido" w:date="2020-12-11T00:52:01Z">
        <w:r>
          <w:rPr>
            <w:rFonts w:eastAsia="Calibri" w:cs="Calibri" w:ascii="Roboto" w:hAnsi="Roboto"/>
            <w:color w:val="000000"/>
            <w:position w:val="0"/>
            <w:sz w:val="28"/>
            <w:sz w:val="28"/>
            <w:szCs w:val="28"/>
            <w:shd w:fill="auto" w:val="clear"/>
            <w:vertAlign w:val="baseline"/>
          </w:rPr>
          <w:t>Dispositivos móviles.</w:t>
        </w:r>
      </w:ins>
    </w:p>
    <w:p>
      <w:pPr>
        <w:pStyle w:val="LOnormal"/>
        <w:spacing w:lineRule="auto" w:line="276" w:before="0" w:after="200"/>
        <w:ind w:left="0" w:right="0" w:hanging="0"/>
        <w:jc w:val="left"/>
        <w:rPr>
          <w:rFonts w:ascii="Roboto" w:hAnsi="Roboto"/>
          <w:ins w:id="1577" w:author="Autor desconocido" w:date="2020-12-11T00:52:01Z"/>
        </w:rPr>
      </w:pPr>
      <w:ins w:id="1576" w:author="Autor desconocido" w:date="2020-12-11T00:52:01Z">
        <w:r>
          <w:rPr>
            <w:rFonts w:eastAsia="Calibri" w:cs="Calibri" w:ascii="Roboto" w:hAnsi="Roboto"/>
            <w:color w:val="000000"/>
            <w:position w:val="0"/>
            <w:sz w:val="24"/>
            <w:sz w:val="24"/>
            <w:szCs w:val="24"/>
            <w:shd w:fill="auto" w:val="clear"/>
            <w:vertAlign w:val="baseline"/>
          </w:rPr>
          <w:t>Cuando se lanzó Google Play en 2008 creando un competidor para la App Store, los desarrolladores se vieron preocupados por un desafío simple: cómo crear aplicaciones que puedan ejecutarse en iOS y Android sin duplicar todo el trabajo.</w:t>
        </w:r>
      </w:ins>
    </w:p>
    <w:p>
      <w:pPr>
        <w:pStyle w:val="LOnormal"/>
        <w:spacing w:lineRule="auto" w:line="276" w:before="0" w:after="200"/>
        <w:ind w:left="0" w:right="0" w:hanging="0"/>
        <w:jc w:val="left"/>
        <w:rPr>
          <w:rFonts w:ascii="Roboto" w:hAnsi="Roboto"/>
          <w:ins w:id="1579" w:author="Autor desconocido" w:date="2020-12-11T00:52:01Z"/>
        </w:rPr>
      </w:pPr>
      <w:ins w:id="1578" w:author="Autor desconocido" w:date="2020-12-11T00:52:01Z">
        <w:r>
          <w:rPr>
            <w:rFonts w:eastAsia="Calibri" w:cs="Calibri" w:ascii="Roboto" w:hAnsi="Roboto"/>
            <w:color w:val="000000"/>
            <w:position w:val="0"/>
            <w:sz w:val="24"/>
            <w:sz w:val="24"/>
            <w:szCs w:val="24"/>
            <w:shd w:fill="auto" w:val="clear"/>
            <w:vertAlign w:val="baseline"/>
          </w:rPr>
          <w:t>Existe una solución para esto, Kotlin Multiplatform Mobile, es una tecnología bastante nueva, pero está respaldada por una de las empresas de desarrollo más importantes de la actualidad, JetBrains.</w:t>
        </w:r>
      </w:ins>
    </w:p>
    <w:p>
      <w:pPr>
        <w:pStyle w:val="LOnormal"/>
        <w:spacing w:lineRule="auto" w:line="240" w:before="0" w:after="200"/>
        <w:ind w:left="0" w:right="0" w:hanging="0"/>
        <w:jc w:val="left"/>
        <w:rPr>
          <w:rFonts w:ascii="Roboto" w:hAnsi="Roboto"/>
          <w:ins w:id="1581" w:author="Autor desconocido" w:date="2020-12-11T00:52:01Z"/>
        </w:rPr>
      </w:pPr>
      <w:r>
        <w:rPr>
          <w:rFonts w:ascii="Roboto" w:hAnsi="Roboto"/>
          <w:rPrChange w:id="0" w:author="Autor desconocido" w:date="2020-12-11T01:30:31Z"/>
        </w:rPr>
        <w:drawing>
          <wp:inline distT="0" distB="0" distL="0" distR="0">
            <wp:extent cx="5323840" cy="3714750"/>
            <wp:effectExtent l="0" t="0" r="0" b="0"/>
            <wp:docPr id="3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8" descr=""/>
                    <pic:cNvPicPr>
                      <a:picLocks noChangeAspect="1" noChangeArrowheads="1"/>
                    </pic:cNvPicPr>
                  </pic:nvPicPr>
                  <pic:blipFill>
                    <a:blip r:embed="rId43"/>
                    <a:stretch>
                      <a:fillRect/>
                    </a:stretch>
                  </pic:blipFill>
                  <pic:spPr bwMode="auto">
                    <a:xfrm>
                      <a:off x="0" y="0"/>
                      <a:ext cx="5323840" cy="3714750"/>
                    </a:xfrm>
                    <a:prstGeom prst="rect">
                      <a:avLst/>
                    </a:prstGeom>
                  </pic:spPr>
                </pic:pic>
              </a:graphicData>
            </a:graphic>
          </wp:inline>
        </w:drawing>
      </w:r>
    </w:p>
    <w:p>
      <w:pPr>
        <w:pStyle w:val="LOnormal"/>
        <w:spacing w:lineRule="auto" w:line="240" w:before="0" w:after="200"/>
        <w:ind w:left="0" w:right="0" w:hanging="0"/>
        <w:jc w:val="left"/>
        <w:rPr>
          <w:rFonts w:ascii="Roboto" w:hAnsi="Roboto" w:eastAsia="Calibri" w:cs="Calibri"/>
          <w:ins w:id="1583" w:author="Autor desconocido" w:date="2020-12-11T00:52:01Z"/>
          <w:sz w:val="24"/>
          <w:szCs w:val="24"/>
        </w:rPr>
      </w:pPr>
      <w:ins w:id="1582" w:author="Autor desconocido" w:date="2020-12-11T00:52:01Z">
        <w:r>
          <w:rPr>
            <w:rFonts w:eastAsia="Calibri" w:cs="Calibri" w:ascii="Roboto" w:hAnsi="Roboto"/>
            <w:sz w:val="24"/>
            <w:szCs w:val="24"/>
          </w:rPr>
        </w:r>
      </w:ins>
    </w:p>
    <w:p>
      <w:pPr>
        <w:pStyle w:val="LOnormal"/>
        <w:spacing w:lineRule="auto" w:line="240" w:before="0" w:after="200"/>
        <w:ind w:left="0" w:right="0" w:hanging="0"/>
        <w:jc w:val="left"/>
        <w:rPr>
          <w:rFonts w:ascii="Roboto" w:hAnsi="Roboto" w:eastAsia="Calibri" w:cs="Calibri"/>
          <w:ins w:id="1585" w:author="Autor desconocido" w:date="2020-12-11T00:52:01Z"/>
          <w:sz w:val="24"/>
          <w:szCs w:val="24"/>
        </w:rPr>
      </w:pPr>
      <w:ins w:id="1584" w:author="Autor desconocido" w:date="2020-12-11T00:52:01Z">
        <w:r>
          <w:rPr>
            <w:rFonts w:eastAsia="Calibri" w:cs="Calibri" w:ascii="Roboto" w:hAnsi="Roboto"/>
            <w:sz w:val="24"/>
            <w:szCs w:val="24"/>
          </w:rPr>
        </w:r>
      </w:ins>
    </w:p>
    <w:p>
      <w:pPr>
        <w:pStyle w:val="LOnormal"/>
        <w:spacing w:lineRule="auto" w:line="240" w:before="0" w:after="200"/>
        <w:ind w:left="0" w:right="0" w:hanging="0"/>
        <w:jc w:val="left"/>
        <w:rPr>
          <w:rFonts w:ascii="Roboto" w:hAnsi="Roboto" w:eastAsia="Calibri" w:cs="Calibri"/>
          <w:ins w:id="1587" w:author="Autor desconocido" w:date="2020-12-11T00:52:01Z"/>
          <w:sz w:val="24"/>
          <w:szCs w:val="24"/>
        </w:rPr>
      </w:pPr>
      <w:ins w:id="1586" w:author="Autor desconocido" w:date="2020-12-11T00:52:01Z">
        <w:r>
          <w:rPr>
            <w:rFonts w:eastAsia="Calibri" w:cs="Calibri" w:ascii="Roboto" w:hAnsi="Roboto"/>
            <w:sz w:val="24"/>
            <w:szCs w:val="24"/>
          </w:rPr>
        </w:r>
      </w:ins>
    </w:p>
    <w:p>
      <w:pPr>
        <w:pStyle w:val="LOnormal"/>
        <w:spacing w:lineRule="auto" w:line="240" w:before="0" w:after="200"/>
        <w:ind w:left="0" w:right="0" w:hanging="0"/>
        <w:jc w:val="left"/>
        <w:rPr>
          <w:rFonts w:ascii="Roboto" w:hAnsi="Roboto" w:eastAsia="Calibri" w:cs="Calibri"/>
          <w:ins w:id="1589" w:author="Autor desconocido" w:date="2020-12-11T00:52:01Z"/>
          <w:sz w:val="24"/>
          <w:szCs w:val="24"/>
        </w:rPr>
      </w:pPr>
      <w:ins w:id="1588" w:author="Autor desconocido" w:date="2020-12-11T00:52:01Z">
        <w:r>
          <w:rPr>
            <w:rFonts w:eastAsia="Calibri" w:cs="Calibri" w:ascii="Roboto" w:hAnsi="Roboto"/>
            <w:sz w:val="24"/>
            <w:szCs w:val="24"/>
          </w:rPr>
        </w:r>
      </w:ins>
    </w:p>
    <w:p>
      <w:pPr>
        <w:pStyle w:val="LOnormal"/>
        <w:spacing w:lineRule="auto" w:line="240" w:before="0" w:after="200"/>
        <w:ind w:left="0" w:right="0" w:hanging="0"/>
        <w:jc w:val="left"/>
        <w:rPr>
          <w:rFonts w:ascii="Roboto" w:hAnsi="Roboto" w:eastAsia="Calibri" w:cs="Calibri"/>
          <w:ins w:id="1591" w:author="Autor desconocido" w:date="2020-12-11T00:52:01Z"/>
          <w:sz w:val="24"/>
          <w:szCs w:val="24"/>
        </w:rPr>
      </w:pPr>
      <w:ins w:id="1590" w:author="Autor desconocido" w:date="2020-12-11T00:52:01Z">
        <w:r>
          <w:rPr>
            <w:rFonts w:eastAsia="Calibri" w:cs="Calibri" w:ascii="Roboto" w:hAnsi="Roboto"/>
            <w:sz w:val="24"/>
            <w:szCs w:val="24"/>
          </w:rPr>
        </w:r>
      </w:ins>
    </w:p>
    <w:p>
      <w:pPr>
        <w:pStyle w:val="LOnormal"/>
        <w:spacing w:lineRule="auto" w:line="276" w:before="0" w:after="200"/>
        <w:ind w:left="0" w:right="0" w:hanging="0"/>
        <w:jc w:val="left"/>
        <w:rPr>
          <w:rFonts w:ascii="Roboto" w:hAnsi="Roboto"/>
          <w:ins w:id="1593" w:author="Autor desconocido" w:date="2020-12-11T00:52:01Z"/>
        </w:rPr>
      </w:pPr>
      <w:ins w:id="1592" w:author="Autor desconocido" w:date="2020-12-11T00:52:01Z">
        <w:r>
          <w:rPr>
            <w:rFonts w:eastAsia="Calibri" w:cs="Calibri" w:ascii="Roboto" w:hAnsi="Roboto"/>
            <w:color w:val="000000"/>
            <w:position w:val="0"/>
            <w:sz w:val="24"/>
            <w:sz w:val="24"/>
            <w:szCs w:val="24"/>
            <w:shd w:fill="auto" w:val="clear"/>
            <w:vertAlign w:val="baseline"/>
          </w:rPr>
          <w:t>Con Kotlin Multiplatform, podemos generar una biblioteca que se ejecuta de forma nativa en plataformas iOS y Android.</w:t>
        </w:r>
      </w:ins>
    </w:p>
    <w:p>
      <w:pPr>
        <w:pStyle w:val="LOnormal"/>
        <w:spacing w:lineRule="auto" w:line="276" w:before="0" w:after="200"/>
        <w:ind w:left="0" w:right="0" w:hanging="0"/>
        <w:jc w:val="left"/>
        <w:rPr>
          <w:rFonts w:ascii="Roboto" w:hAnsi="Roboto"/>
          <w:ins w:id="1595" w:author="Autor desconocido" w:date="2020-12-11T00:52:01Z"/>
        </w:rPr>
      </w:pPr>
      <w:ins w:id="1594" w:author="Autor desconocido" w:date="2020-12-11T00:52:01Z">
        <w:r>
          <w:rPr>
            <w:rFonts w:eastAsia="Calibri" w:cs="Calibri" w:ascii="Roboto" w:hAnsi="Roboto"/>
            <w:color w:val="000000"/>
            <w:position w:val="0"/>
            <w:sz w:val="24"/>
            <w:sz w:val="24"/>
            <w:szCs w:val="24"/>
            <w:shd w:fill="auto" w:val="clear"/>
            <w:vertAlign w:val="baseline"/>
          </w:rPr>
          <w:t>Esto es un paso importante en la batalla entre iOS y Android. Hasta ahora, ejecutar código de forma nativa en estas dos plataformas requiere bibliotecas C ++ complejas y una alta complejidad de codificación, lo que no es una buena idea para invertir en aplicaciones simples, esto ha cambiado con Kotlin Multiplatform. Ahora, cualquier persona con un conocimiento básico de Kotlin (utilizado para crear aplicaciones Android) puede escribir fragmentos de código que se pueden ejecutar en Android e iOS y es por ello por lo que lo he elegido.</w:t>
        </w:r>
      </w:ins>
    </w:p>
    <w:p>
      <w:pPr>
        <w:pStyle w:val="LOnormal"/>
        <w:spacing w:lineRule="auto" w:line="276" w:before="0" w:after="200"/>
        <w:ind w:left="0" w:right="0" w:hanging="0"/>
        <w:jc w:val="left"/>
        <w:rPr>
          <w:rFonts w:ascii="Roboto" w:hAnsi="Roboto"/>
          <w:ins w:id="1597" w:author="Autor desconocido" w:date="2020-12-11T00:52:01Z"/>
        </w:rPr>
      </w:pPr>
      <w:ins w:id="1596" w:author="Autor desconocido" w:date="2020-12-11T00:52:01Z">
        <w:r>
          <w:rPr>
            <w:rFonts w:eastAsia="Calibri" w:cs="Calibri" w:ascii="Roboto" w:hAnsi="Roboto"/>
            <w:color w:val="000000"/>
            <w:position w:val="0"/>
            <w:sz w:val="24"/>
            <w:sz w:val="24"/>
            <w:szCs w:val="24"/>
            <w:shd w:fill="auto" w:val="clear"/>
            <w:vertAlign w:val="baseline"/>
          </w:rPr>
          <w:t>Como otras opciones posibles estaban, Ionic, React Native o Flutter pero me he decidido por Kotlin por que creo que puede ser una opción algo menos costosa.</w:t>
        </w:r>
      </w:ins>
    </w:p>
    <w:p>
      <w:pPr>
        <w:pStyle w:val="LOnormal"/>
        <w:spacing w:lineRule="auto" w:line="276" w:before="0" w:after="200"/>
        <w:ind w:left="0" w:right="0" w:hanging="0"/>
        <w:jc w:val="left"/>
        <w:rPr>
          <w:rFonts w:ascii="Roboto" w:hAnsi="Roboto"/>
          <w:ins w:id="1599" w:author="Autor desconocido" w:date="2020-12-11T00:52:01Z"/>
        </w:rPr>
      </w:pPr>
      <w:ins w:id="1598" w:author="Autor desconocido" w:date="2020-12-11T00:52:01Z">
        <w:r>
          <w:rPr>
            <w:rFonts w:eastAsia="Calibri" w:cs="Calibri" w:ascii="Roboto" w:hAnsi="Roboto"/>
            <w:color w:val="000000"/>
            <w:position w:val="0"/>
            <w:sz w:val="28"/>
            <w:sz w:val="28"/>
            <w:szCs w:val="28"/>
            <w:shd w:fill="auto" w:val="clear"/>
            <w:vertAlign w:val="baseline"/>
          </w:rPr>
          <w:t>Sistema del administrador(Escritorio).</w:t>
        </w:r>
      </w:ins>
    </w:p>
    <w:p>
      <w:pPr>
        <w:pStyle w:val="LOnormal"/>
        <w:spacing w:lineRule="auto" w:line="276" w:before="0" w:after="200"/>
        <w:ind w:left="0" w:right="0" w:hanging="0"/>
        <w:jc w:val="left"/>
        <w:rPr>
          <w:rFonts w:ascii="Roboto" w:hAnsi="Roboto"/>
          <w:ins w:id="1601" w:author="Autor desconocido" w:date="2020-12-11T00:52:01Z"/>
        </w:rPr>
      </w:pPr>
      <w:ins w:id="1600" w:author="Autor desconocido" w:date="2020-12-11T00:52:01Z">
        <w:r>
          <w:rPr>
            <w:rFonts w:eastAsia="Calibri" w:cs="Calibri" w:ascii="Roboto" w:hAnsi="Roboto"/>
            <w:color w:val="000000"/>
            <w:position w:val="0"/>
            <w:sz w:val="24"/>
            <w:sz w:val="24"/>
            <w:szCs w:val="24"/>
            <w:shd w:fill="auto" w:val="clear"/>
            <w:vertAlign w:val="baseline"/>
          </w:rPr>
          <w:t xml:space="preserve">He elegido C# como lenguaje para el sistema del administrador ya que permite crear interfaces vistosas y programas robustos. Además las peticiones HTTP son muy sencillas. </w:t>
        </w:r>
      </w:ins>
    </w:p>
    <w:p>
      <w:pPr>
        <w:pStyle w:val="LOnormal"/>
        <w:spacing w:lineRule="auto" w:line="276" w:before="0" w:after="200"/>
        <w:ind w:left="0" w:right="0" w:hanging="0"/>
        <w:jc w:val="left"/>
        <w:rPr>
          <w:rFonts w:ascii="Roboto" w:hAnsi="Roboto"/>
          <w:ins w:id="1603" w:author="Autor desconocido" w:date="2020-12-11T00:52:01Z"/>
        </w:rPr>
      </w:pPr>
      <w:ins w:id="1602" w:author="Autor desconocido" w:date="2020-12-11T00:52:01Z">
        <w:r>
          <w:rPr>
            <w:rFonts w:eastAsia="Calibri" w:cs="Calibri" w:ascii="Roboto" w:hAnsi="Roboto"/>
            <w:color w:val="000000"/>
            <w:position w:val="0"/>
            <w:sz w:val="24"/>
            <w:sz w:val="24"/>
            <w:szCs w:val="24"/>
            <w:shd w:fill="auto" w:val="clear"/>
            <w:vertAlign w:val="baseline"/>
          </w:rPr>
          <w:t>Microsoft .NET Framework, que proporciona acceso a los elementos de la interfaz de Windows nativas y como interfaz de programación de aplicación gráfica Windows Forms ya que es una tecnología madura y estable.</w:t>
        </w:r>
      </w:ins>
    </w:p>
    <w:p>
      <w:pPr>
        <w:pStyle w:val="LOnormal"/>
        <w:spacing w:lineRule="auto" w:line="276" w:before="0" w:after="200"/>
        <w:ind w:left="0" w:right="0" w:hanging="0"/>
        <w:jc w:val="left"/>
        <w:rPr>
          <w:rFonts w:ascii="Roboto" w:hAnsi="Roboto"/>
          <w:ins w:id="1607" w:author="Autor desconocido" w:date="2020-12-11T00:52:01Z"/>
        </w:rPr>
      </w:pPr>
      <w:ins w:id="1604" w:author="Autor desconocido" w:date="2020-12-11T00:52:01Z">
        <w:r>
          <w:rPr>
            <w:rFonts w:eastAsia="Calibri" w:cs="Calibri" w:ascii="Roboto" w:hAnsi="Roboto"/>
            <w:color w:val="000000"/>
            <w:position w:val="0"/>
            <w:sz w:val="24"/>
            <w:sz w:val="24"/>
            <w:szCs w:val="24"/>
            <w:shd w:fill="auto" w:val="clear"/>
            <w:vertAlign w:val="baseline"/>
          </w:rPr>
          <w:t>Como otras posibles opci</w:t>
        </w:r>
      </w:ins>
      <w:ins w:id="1605" w:author="Autor desconocido" w:date="2020-12-11T00:52:01Z">
        <w:r>
          <w:rPr>
            <w:rFonts w:eastAsia="Calibri" w:cs="Calibri" w:ascii="Roboto" w:hAnsi="Roboto"/>
            <w:sz w:val="24"/>
            <w:szCs w:val="24"/>
          </w:rPr>
          <w:t>o</w:t>
        </w:r>
      </w:ins>
      <w:ins w:id="1606" w:author="Autor desconocido" w:date="2020-12-11T00:52:01Z">
        <w:r>
          <w:rPr>
            <w:rFonts w:eastAsia="Calibri" w:cs="Calibri" w:ascii="Roboto" w:hAnsi="Roboto"/>
            <w:color w:val="000000"/>
            <w:position w:val="0"/>
            <w:sz w:val="24"/>
            <w:sz w:val="24"/>
            <w:szCs w:val="24"/>
            <w:shd w:fill="auto" w:val="clear"/>
            <w:vertAlign w:val="baseline"/>
          </w:rPr>
          <w:t>nes estaban Windows Presentation Foundation(WPF) y Java Swing, la primera más vistosa pero la he descartado ya que me llevaría mas tiempo y esta última tiene su parecido visual con la elegida pero he preferido hacerla en C# y así utilizar las diferentes tecnologías aprendidas.</w:t>
        </w:r>
      </w:ins>
    </w:p>
    <w:p>
      <w:pPr>
        <w:pStyle w:val="LOnormal"/>
        <w:spacing w:lineRule="auto" w:line="276" w:before="0" w:after="200"/>
        <w:ind w:left="0" w:right="0" w:hanging="0"/>
        <w:jc w:val="left"/>
        <w:rPr>
          <w:rFonts w:ascii="Roboto" w:hAnsi="Roboto" w:eastAsia="Calibri" w:cs="Calibri"/>
          <w:color w:val="000000"/>
          <w:ins w:id="1609" w:author="Autor desconocido" w:date="2020-12-11T00:52:01Z"/>
          <w:position w:val="0"/>
          <w:sz w:val="24"/>
          <w:sz w:val="24"/>
          <w:szCs w:val="24"/>
          <w:shd w:fill="auto" w:val="clear"/>
          <w:vertAlign w:val="baseline"/>
        </w:rPr>
      </w:pPr>
      <w:ins w:id="1608" w:author="Autor desconocido" w:date="2020-12-11T00:52:01Z">
        <w:r>
          <w:rPr>
            <w:rFonts w:eastAsia="Calibri" w:cs="Calibri" w:ascii="Roboto" w:hAnsi="Roboto"/>
            <w:color w:val="000000"/>
            <w:position w:val="0"/>
            <w:sz w:val="24"/>
            <w:sz w:val="24"/>
            <w:szCs w:val="24"/>
            <w:shd w:fill="auto" w:val="clear"/>
            <w:vertAlign w:val="baseline"/>
          </w:rPr>
        </w:r>
      </w:ins>
    </w:p>
    <w:p>
      <w:pPr>
        <w:pStyle w:val="LOnormal"/>
        <w:spacing w:lineRule="auto" w:line="276" w:before="0" w:after="200"/>
        <w:ind w:left="0" w:right="0" w:hanging="0"/>
        <w:jc w:val="left"/>
        <w:rPr>
          <w:rFonts w:ascii="Roboto" w:hAnsi="Roboto"/>
          <w:ins w:id="1611" w:author="Autor desconocido" w:date="2020-12-11T00:52:01Z"/>
        </w:rPr>
      </w:pPr>
      <w:ins w:id="1610" w:author="Autor desconocido" w:date="2020-12-11T00:52:01Z">
        <w:r>
          <w:rPr>
            <w:rFonts w:eastAsia="Calibri" w:cs="Calibri" w:ascii="Roboto" w:hAnsi="Roboto"/>
            <w:color w:val="000000"/>
            <w:position w:val="0"/>
            <w:sz w:val="28"/>
            <w:sz w:val="28"/>
            <w:szCs w:val="28"/>
            <w:shd w:fill="auto" w:val="clear"/>
            <w:vertAlign w:val="baseline"/>
          </w:rPr>
          <w:t>Servidor.</w:t>
        </w:r>
      </w:ins>
    </w:p>
    <w:p>
      <w:pPr>
        <w:pStyle w:val="LOnormal"/>
        <w:spacing w:lineRule="auto" w:line="276" w:before="0" w:after="200"/>
        <w:ind w:left="0" w:right="0" w:hanging="0"/>
        <w:jc w:val="left"/>
        <w:rPr>
          <w:rFonts w:ascii="Roboto" w:hAnsi="Roboto"/>
          <w:ins w:id="1614" w:author="Autor desconocido" w:date="2020-12-11T00:52:01Z"/>
        </w:rPr>
      </w:pPr>
      <w:ins w:id="1612" w:author="Autor desconocido" w:date="2020-12-11T00:52:01Z">
        <w:r>
          <w:rPr>
            <w:rFonts w:eastAsia="Calibri" w:cs="Calibri" w:ascii="Roboto" w:hAnsi="Roboto"/>
            <w:color w:val="000000"/>
            <w:position w:val="0"/>
            <w:sz w:val="24"/>
            <w:sz w:val="24"/>
            <w:szCs w:val="24"/>
            <w:shd w:fill="auto" w:val="clear"/>
            <w:vertAlign w:val="baseline"/>
          </w:rPr>
          <w:t>SpringBoot permite configurar contenedores o servidores web Apache Tomcat, estructurar la aplicación, tener todas las dependencias en un formato legible en un archivo POM para la gestión Maven o conectar con la base de datos, todo en un momento. SpringBoot permite comenzar a desarrollar microservicios casi de inmediato e implementar sin complicaciones, incor</w:t>
        </w:r>
      </w:ins>
      <w:ins w:id="1613" w:author="Autor desconocido" w:date="2020-12-11T00:52:01Z">
        <w:r>
          <w:rPr>
            <w:rFonts w:eastAsia="Calibri" w:cs="Calibri" w:ascii="Roboto" w:hAnsi="Roboto"/>
            <w:sz w:val="24"/>
            <w:szCs w:val="24"/>
          </w:rPr>
          <w:t>pora JPA(Java Persistence Api) como ORM(Object Relational Mapping) así que, ahorraría la mayoría de DML(Data Manipulation Language) y DDL(Data Description Language) en base de datos y podría usar JPQL(Java Persistence Query Language) cuando necesitase una consulta más específica.</w:t>
        </w:r>
      </w:ins>
    </w:p>
    <w:p>
      <w:pPr>
        <w:pStyle w:val="LOnormal"/>
        <w:spacing w:lineRule="auto" w:line="276" w:before="0" w:after="200"/>
        <w:ind w:left="0" w:right="0" w:hanging="0"/>
        <w:jc w:val="left"/>
        <w:rPr>
          <w:rFonts w:ascii="Roboto" w:hAnsi="Roboto"/>
          <w:ins w:id="1619" w:author="Autor desconocido" w:date="2020-12-11T00:52:01Z"/>
        </w:rPr>
      </w:pPr>
      <w:ins w:id="1615" w:author="Autor desconocido" w:date="2020-12-11T00:52:01Z">
        <w:r>
          <w:rPr>
            <w:rFonts w:eastAsia="Calibri" w:cs="Calibri" w:ascii="Roboto" w:hAnsi="Roboto"/>
            <w:sz w:val="24"/>
            <w:szCs w:val="24"/>
          </w:rPr>
          <w:t>Como base de datos he dudado entre PostgreSQL y MySQL pero me he decidido por MySQL ya que es mas sencilla de configurar, aunque, daría igual utilizar una u otra, ya que, gracias a JPA para el programador es transparente la base de datos que haya detrás. E</w:t>
        </w:r>
      </w:ins>
      <w:ins w:id="1616" w:author="Autor desconocido" w:date="2020-12-11T00:52:01Z">
        <w:r>
          <w:rPr>
            <w:rFonts w:eastAsia="Calibri" w:cs="Calibri" w:ascii="Roboto" w:hAnsi="Roboto"/>
            <w:color w:val="000000"/>
            <w:position w:val="0"/>
            <w:sz w:val="24"/>
            <w:sz w:val="24"/>
            <w:szCs w:val="24"/>
            <w:shd w:fill="auto" w:val="clear"/>
            <w:vertAlign w:val="baseline"/>
          </w:rPr>
          <w:t>s por e</w:t>
        </w:r>
      </w:ins>
      <w:ins w:id="1617" w:author="Autor desconocido" w:date="2020-12-11T00:52:01Z">
        <w:r>
          <w:rPr>
            <w:rFonts w:eastAsia="Calibri" w:cs="Calibri" w:ascii="Roboto" w:hAnsi="Roboto"/>
            <w:sz w:val="24"/>
            <w:szCs w:val="24"/>
          </w:rPr>
          <w:t>sto</w:t>
        </w:r>
      </w:ins>
      <w:ins w:id="1618" w:author="Autor desconocido" w:date="2020-12-11T00:52:01Z">
        <w:r>
          <w:rPr>
            <w:rFonts w:eastAsia="Calibri" w:cs="Calibri" w:ascii="Roboto" w:hAnsi="Roboto"/>
            <w:color w:val="000000"/>
            <w:position w:val="0"/>
            <w:sz w:val="24"/>
            <w:sz w:val="24"/>
            <w:szCs w:val="24"/>
            <w:shd w:fill="auto" w:val="clear"/>
            <w:vertAlign w:val="baseline"/>
          </w:rPr>
          <w:t xml:space="preserve"> que lo he elegido como framework para el backend.</w:t>
        </w:r>
      </w:ins>
    </w:p>
    <w:p>
      <w:pPr>
        <w:pStyle w:val="LOnormal"/>
        <w:spacing w:lineRule="auto" w:line="276" w:before="0" w:after="200"/>
        <w:ind w:left="0" w:right="0" w:hanging="0"/>
        <w:jc w:val="left"/>
        <w:rPr>
          <w:rFonts w:ascii="Roboto" w:hAnsi="Roboto"/>
          <w:ins w:id="1622" w:author="Autor desconocido" w:date="2020-12-11T00:52:01Z"/>
        </w:rPr>
      </w:pPr>
      <w:ins w:id="1620" w:author="Autor desconocido" w:date="2020-12-11T00:52:01Z">
        <w:r>
          <w:rPr>
            <w:rFonts w:eastAsia="Calibri" w:cs="Calibri" w:ascii="Roboto" w:hAnsi="Roboto"/>
            <w:color w:val="000000"/>
            <w:position w:val="0"/>
            <w:sz w:val="24"/>
            <w:sz w:val="24"/>
            <w:szCs w:val="24"/>
            <w:shd w:fill="auto" w:val="clear"/>
            <w:vertAlign w:val="baseline"/>
          </w:rPr>
          <w:t>Otra opción posible sería hacer un web service con  PHP y Mysql pero lo he descartado ya que no tendría la misma seguridad a parte de JWT</w:t>
        </w:r>
      </w:ins>
      <w:ins w:id="1621" w:author="Autor desconocido" w:date="2020-12-11T00:52:01Z">
        <w:r>
          <w:rPr>
            <w:rFonts w:eastAsia="Calibri" w:cs="Calibri" w:ascii="Roboto" w:hAnsi="Roboto"/>
            <w:sz w:val="24"/>
            <w:szCs w:val="24"/>
          </w:rPr>
          <w:t xml:space="preserve"> y me quedaría un código menos limpio.</w:t>
        </w:r>
      </w:ins>
    </w:p>
    <w:p>
      <w:pPr>
        <w:pStyle w:val="LOnormal"/>
        <w:spacing w:lineRule="auto" w:line="240" w:before="0" w:after="200"/>
        <w:ind w:left="0" w:right="0" w:hanging="0"/>
        <w:jc w:val="left"/>
        <w:rPr>
          <w:rFonts w:ascii="Roboto" w:hAnsi="Roboto" w:eastAsia="Calibri" w:cs="Calibri"/>
          <w:color w:val="000000"/>
          <w:position w:val="0"/>
          <w:sz w:val="32"/>
          <w:sz w:val="32"/>
          <w:szCs w:val="32"/>
          <w:shd w:fill="auto" w:val="clear"/>
          <w:vertAlign w:val="baseline"/>
        </w:rPr>
      </w:pPr>
      <w:r>
        <w:rPr>
          <w:rFonts w:eastAsia="Calibri" w:cs="Calibri" w:ascii="Roboto" w:hAnsi="Roboto"/>
          <w:color w:val="000000"/>
          <w:position w:val="0"/>
          <w:sz w:val="32"/>
          <w:sz w:val="32"/>
          <w:szCs w:val="32"/>
          <w:shd w:fill="auto" w:val="clear"/>
          <w:vertAlign w:val="baseline"/>
          <w:rPrChange w:id="0" w:author="Autor desconocido" w:date="2020-12-11T01:30:31Z"/>
        </w:rPr>
        <w:rPrChange w:id="0" w:author="Autor desconocido" w:date="2020-12-11T01:30:31Z"/>
      </w:r>
    </w:p>
    <w:p>
      <w:pPr>
        <w:pStyle w:val="Ttulo3"/>
        <w:bidi w:val="0"/>
        <w:rPr>
          <w:rFonts w:ascii="Roboto" w:hAnsi="Roboto"/>
        </w:rPr>
      </w:pPr>
      <w:ins w:id="1624" w:author="Autor desconocido" w:date="2020-12-11T00:40:11Z">
        <w:bookmarkStart w:id="18" w:name="__RefHeading___Toc567_228099368"/>
        <w:bookmarkEnd w:id="18"/>
        <w:r>
          <w:rPr>
            <w:rFonts w:ascii="Roboto" w:hAnsi="Roboto"/>
          </w:rPr>
          <w:t xml:space="preserve">5.2 </w:t>
        </w:r>
      </w:ins>
      <w:r>
        <w:rPr>
          <w:rFonts w:ascii="Roboto" w:hAnsi="Roboto"/>
          <w:rPrChange w:id="0" w:author="Autor desconocido" w:date="2020-12-11T01:30:31Z"/>
        </w:rPr>
        <w:t>Aspectos esenciales de la implementación</w:t>
      </w:r>
      <w:ins w:id="1626" w:author="Autor desconocido" w:date="2020-12-10T23:18:09Z">
        <w:r>
          <w:rPr>
            <w:rFonts w:ascii="Roboto" w:hAnsi="Roboto"/>
          </w:rPr>
          <w:t>.</w:t>
          <w:rPrChange w:id="0" w:author="Autor desconocido" w:date="2020-12-11T01:30:31Z"/>
        </w:r>
      </w:ins>
    </w:p>
    <w:p>
      <w:pPr>
        <w:pStyle w:val="Ttulo3"/>
        <w:bidi w:val="0"/>
        <w:rPr>
          <w:rFonts w:ascii="Roboto" w:hAnsi="Roboto"/>
        </w:rPr>
      </w:pPr>
      <w:ins w:id="1627" w:author="Autor desconocido" w:date="2020-12-11T00:40:14Z">
        <w:bookmarkStart w:id="19" w:name="__RefHeading___Toc569_228099368"/>
        <w:bookmarkEnd w:id="19"/>
        <w:r>
          <w:rPr>
            <w:rFonts w:ascii="Roboto" w:hAnsi="Roboto"/>
          </w:rPr>
          <w:t xml:space="preserve">5.3 </w:t>
        </w:r>
      </w:ins>
      <w:r>
        <w:rPr>
          <w:rFonts w:ascii="Roboto" w:hAnsi="Roboto"/>
          <w:rPrChange w:id="0" w:author="Autor desconocido" w:date="2020-12-11T01:30:31Z"/>
        </w:rPr>
        <w:t>Desarrollo de la funcionalidad indicada por el tutor/a</w:t>
      </w:r>
      <w:ins w:id="1629" w:author="Autor desconocido" w:date="2020-12-10T23:18:09Z">
        <w:r>
          <w:rPr>
            <w:rFonts w:ascii="Roboto" w:hAnsi="Roboto"/>
          </w:rPr>
          <w:t>.</w:t>
          <w:rPrChange w:id="0" w:author="Autor desconocido" w:date="2020-12-11T01:30:31Z"/>
        </w:r>
      </w:ins>
    </w:p>
    <w:p>
      <w:pPr>
        <w:pStyle w:val="Ttulo3"/>
        <w:bidi w:val="0"/>
        <w:rPr>
          <w:rFonts w:ascii="Roboto" w:hAnsi="Roboto"/>
        </w:rPr>
      </w:pPr>
      <w:r>
        <w:rPr>
          <w:rFonts w:ascii="Roboto" w:hAnsi="Roboto"/>
          <w:rPrChange w:id="0" w:author="Autor desconocido" w:date="2020-12-11T01:30:31Z"/>
        </w:rPr>
      </w:r>
    </w:p>
    <w:p>
      <w:pPr>
        <w:pStyle w:val="Ttulo1"/>
        <w:bidi w:val="0"/>
        <w:rPr>
          <w:rFonts w:ascii="Roboto" w:hAnsi="Roboto"/>
        </w:rPr>
      </w:pPr>
      <w:bookmarkStart w:id="20" w:name="__RefHeading___Toc571_228099368"/>
      <w:bookmarkEnd w:id="20"/>
      <w:r>
        <w:rPr>
          <w:rFonts w:ascii="Roboto" w:hAnsi="Roboto"/>
          <w:rPrChange w:id="0" w:author="Autor desconocido" w:date="2020-12-11T01:30:31Z"/>
        </w:rPr>
        <w:t>6. TESTEO Y PRUEBAS DE LA SOLUCIÓN</w:t>
      </w:r>
      <w:ins w:id="1632" w:author="Autor desconocido" w:date="2020-12-10T23:18:12Z">
        <w:r>
          <w:rPr>
            <w:rFonts w:ascii="Roboto" w:hAnsi="Roboto"/>
          </w:rPr>
          <w:t>.</w:t>
          <w:rPrChange w:id="0" w:author="Autor desconocido" w:date="2020-12-11T01:30:31Z"/>
        </w:r>
      </w:ins>
    </w:p>
    <w:p>
      <w:pPr>
        <w:pStyle w:val="Ttulo3"/>
        <w:bidi w:val="0"/>
        <w:rPr>
          <w:rFonts w:ascii="Roboto" w:hAnsi="Roboto"/>
        </w:rPr>
      </w:pPr>
      <w:ins w:id="1633" w:author="Autor desconocido" w:date="2020-12-11T00:40:17Z">
        <w:bookmarkStart w:id="21" w:name="__RefHeading___Toc573_228099368"/>
        <w:bookmarkEnd w:id="21"/>
        <w:r>
          <w:rPr>
            <w:rFonts w:ascii="Roboto" w:hAnsi="Roboto"/>
          </w:rPr>
          <w:t xml:space="preserve">6.1 </w:t>
        </w:r>
      </w:ins>
      <w:r>
        <w:rPr>
          <w:rFonts w:ascii="Roboto" w:hAnsi="Roboto"/>
          <w:rPrChange w:id="0" w:author="Autor desconocido" w:date="2020-12-11T01:30:31Z"/>
        </w:rPr>
        <w:t>Plan de pruebas (unitarias, integración, sistema y usuarios)</w:t>
      </w:r>
      <w:ins w:id="1635" w:author="Autor desconocido" w:date="2020-12-10T23:18:12Z">
        <w:r>
          <w:rPr>
            <w:rFonts w:ascii="Roboto" w:hAnsi="Roboto"/>
          </w:rPr>
          <w:t>.</w:t>
          <w:rPrChange w:id="0" w:author="Autor desconocido" w:date="2020-12-11T01:30:31Z"/>
        </w:r>
      </w:ins>
    </w:p>
    <w:p>
      <w:pPr>
        <w:pStyle w:val="Ttulo3"/>
        <w:bidi w:val="0"/>
        <w:rPr>
          <w:rFonts w:ascii="Roboto" w:hAnsi="Roboto"/>
        </w:rPr>
      </w:pPr>
      <w:ins w:id="1636" w:author="Autor desconocido" w:date="2020-12-11T00:40:20Z">
        <w:bookmarkStart w:id="22" w:name="__RefHeading___Toc575_228099368"/>
        <w:bookmarkEnd w:id="22"/>
        <w:r>
          <w:rPr>
            <w:rFonts w:ascii="Roboto" w:hAnsi="Roboto"/>
          </w:rPr>
          <w:t xml:space="preserve">6.2 </w:t>
        </w:r>
      </w:ins>
      <w:r>
        <w:rPr>
          <w:rFonts w:ascii="Roboto" w:hAnsi="Roboto"/>
          <w:rPrChange w:id="0" w:author="Autor desconocido" w:date="2020-12-11T01:30:31Z"/>
        </w:rPr>
        <w:t>Solución a problemas encontrados</w:t>
      </w:r>
      <w:ins w:id="1638" w:author="Autor desconocido" w:date="2020-12-10T23:18:13Z">
        <w:r>
          <w:rPr>
            <w:rFonts w:ascii="Roboto" w:hAnsi="Roboto"/>
          </w:rPr>
          <w:t>.</w:t>
          <w:rPrChange w:id="0" w:author="Autor desconocido" w:date="2020-12-11T01:30:31Z"/>
        </w:r>
      </w:ins>
    </w:p>
    <w:p>
      <w:pPr>
        <w:pStyle w:val="Ttulo3"/>
        <w:bidi w:val="0"/>
        <w:rPr>
          <w:rFonts w:ascii="Roboto" w:hAnsi="Roboto"/>
        </w:rPr>
      </w:pPr>
      <w:r>
        <w:rPr>
          <w:rFonts w:ascii="Roboto" w:hAnsi="Roboto"/>
          <w:rPrChange w:id="0" w:author="Autor desconocido" w:date="2020-12-11T01:30:31Z"/>
        </w:rPr>
      </w:r>
    </w:p>
    <w:p>
      <w:pPr>
        <w:pStyle w:val="Ttulo1"/>
        <w:bidi w:val="0"/>
        <w:rPr>
          <w:rFonts w:ascii="Roboto" w:hAnsi="Roboto"/>
        </w:rPr>
      </w:pPr>
      <w:bookmarkStart w:id="23" w:name="__RefHeading___Toc577_228099368"/>
      <w:bookmarkEnd w:id="23"/>
      <w:r>
        <w:rPr>
          <w:rFonts w:ascii="Roboto" w:hAnsi="Roboto"/>
          <w:rPrChange w:id="0" w:author="Autor desconocido" w:date="2020-12-11T01:30:31Z"/>
        </w:rPr>
        <w:t>7. LANZAMIENTO Y PUESTA EN MARCHA</w:t>
      </w:r>
      <w:ins w:id="1641" w:author="Autor desconocido" w:date="2020-12-10T23:18:14Z">
        <w:r>
          <w:rPr>
            <w:rFonts w:ascii="Roboto" w:hAnsi="Roboto"/>
          </w:rPr>
          <w:t>.</w:t>
          <w:rPrChange w:id="0" w:author="Autor desconocido" w:date="2020-12-11T01:30:31Z"/>
        </w:r>
      </w:ins>
    </w:p>
    <w:p>
      <w:pPr>
        <w:pStyle w:val="Ttulo3"/>
        <w:bidi w:val="0"/>
        <w:rPr>
          <w:rFonts w:ascii="Roboto" w:hAnsi="Roboto"/>
        </w:rPr>
      </w:pPr>
      <w:ins w:id="1642" w:author="Autor desconocido" w:date="2020-12-11T00:40:23Z">
        <w:bookmarkStart w:id="24" w:name="__RefHeading___Toc579_228099368"/>
        <w:bookmarkEnd w:id="24"/>
        <w:r>
          <w:rPr>
            <w:rFonts w:ascii="Roboto" w:hAnsi="Roboto"/>
          </w:rPr>
          <w:t xml:space="preserve">7.1 </w:t>
        </w:r>
      </w:ins>
      <w:r>
        <w:rPr>
          <w:rFonts w:ascii="Roboto" w:hAnsi="Roboto"/>
          <w:rPrChange w:id="0" w:author="Autor desconocido" w:date="2020-12-11T01:30:31Z"/>
        </w:rPr>
        <w:t>Aspectos relevantes del despliegue y puesta en marcha del sistema</w:t>
      </w:r>
      <w:ins w:id="1644" w:author="Autor desconocido" w:date="2020-12-10T23:18:16Z">
        <w:r>
          <w:rPr>
            <w:rFonts w:ascii="Roboto" w:hAnsi="Roboto"/>
          </w:rPr>
          <w:t>.</w:t>
          <w:rPrChange w:id="0" w:author="Autor desconocido" w:date="2020-12-11T01:30:31Z"/>
        </w:r>
      </w:ins>
    </w:p>
    <w:p>
      <w:pPr>
        <w:pStyle w:val="Ttulo3"/>
        <w:bidi w:val="0"/>
        <w:rPr>
          <w:rFonts w:ascii="Roboto" w:hAnsi="Roboto"/>
        </w:rPr>
      </w:pPr>
      <w:ins w:id="1645" w:author="Autor desconocido" w:date="2020-12-11T00:40:26Z">
        <w:bookmarkStart w:id="25" w:name="__RefHeading___Toc581_228099368"/>
        <w:bookmarkEnd w:id="25"/>
        <w:r>
          <w:rPr>
            <w:rFonts w:ascii="Roboto" w:hAnsi="Roboto"/>
          </w:rPr>
          <w:t xml:space="preserve">7.2 </w:t>
        </w:r>
      </w:ins>
      <w:r>
        <w:rPr>
          <w:rFonts w:ascii="Roboto" w:hAnsi="Roboto"/>
          <w:rPrChange w:id="0" w:author="Autor desconocido" w:date="2020-12-11T01:30:31Z"/>
        </w:rPr>
        <w:t>Manual de uso</w:t>
      </w:r>
      <w:ins w:id="1647" w:author="Autor desconocido" w:date="2020-12-10T23:18:18Z">
        <w:r>
          <w:rPr>
            <w:rFonts w:ascii="Roboto" w:hAnsi="Roboto"/>
          </w:rPr>
          <w:t>.</w:t>
          <w:rPrChange w:id="0" w:author="Autor desconocido" w:date="2020-12-11T01:30:31Z"/>
        </w:r>
      </w:ins>
    </w:p>
    <w:p>
      <w:pPr>
        <w:pStyle w:val="Normal"/>
        <w:bidi w:val="0"/>
        <w:rPr>
          <w:rFonts w:ascii="Roboto" w:hAnsi="Roboto"/>
        </w:rPr>
      </w:pPr>
      <w:r>
        <w:rPr>
          <w:rFonts w:ascii="Roboto" w:hAnsi="Roboto"/>
          <w:rPrChange w:id="0" w:author="Autor desconocido" w:date="2020-12-11T01:30:31Z"/>
        </w:rPr>
      </w:r>
    </w:p>
    <w:p>
      <w:pPr>
        <w:pStyle w:val="Ttulo1"/>
        <w:bidi w:val="0"/>
        <w:rPr>
          <w:rFonts w:ascii="Roboto" w:hAnsi="Roboto"/>
        </w:rPr>
      </w:pPr>
      <w:bookmarkStart w:id="26" w:name="__RefHeading___Toc583_228099368"/>
      <w:bookmarkEnd w:id="26"/>
      <w:r>
        <w:rPr>
          <w:rFonts w:ascii="Roboto" w:hAnsi="Roboto"/>
          <w:rPrChange w:id="0" w:author="Autor desconocido" w:date="2020-12-11T01:30:31Z"/>
        </w:rPr>
        <w:t>8. VALORACIÓN Y CONCLUSIONES</w:t>
      </w:r>
      <w:ins w:id="1650" w:author="Autor desconocido" w:date="2020-12-10T23:18:19Z">
        <w:r>
          <w:rPr>
            <w:rFonts w:ascii="Roboto" w:hAnsi="Roboto"/>
          </w:rPr>
          <w:t>.</w:t>
          <w:rPrChange w:id="0" w:author="Autor desconocido" w:date="2020-12-11T01:30:31Z"/>
        </w:r>
      </w:ins>
    </w:p>
    <w:p>
      <w:pPr>
        <w:pStyle w:val="Normal"/>
        <w:bidi w:val="0"/>
        <w:rPr>
          <w:rFonts w:ascii="Roboto" w:hAnsi="Roboto"/>
        </w:rPr>
      </w:pPr>
      <w:r>
        <w:rPr>
          <w:rFonts w:ascii="Roboto" w:hAnsi="Roboto"/>
          <w:rPrChange w:id="0" w:author="Autor desconocido" w:date="2020-12-11T01:30:31Z"/>
        </w:rPr>
      </w:r>
    </w:p>
    <w:p>
      <w:pPr>
        <w:pStyle w:val="Ttulo1"/>
        <w:bidi w:val="0"/>
        <w:rPr>
          <w:rFonts w:ascii="Roboto" w:hAnsi="Roboto"/>
        </w:rPr>
      </w:pPr>
      <w:bookmarkStart w:id="27" w:name="__RefHeading___Toc585_228099368"/>
      <w:bookmarkEnd w:id="27"/>
      <w:r>
        <w:rPr>
          <w:rFonts w:ascii="Roboto" w:hAnsi="Roboto"/>
          <w:rPrChange w:id="0" w:author="Autor desconocido" w:date="2020-12-11T01:30:31Z"/>
        </w:rPr>
        <w:t>9. BIBLIOGRAFÍA Y RECURSOS UTILIZADOS</w:t>
      </w:r>
      <w:ins w:id="1653" w:author="Autor desconocido" w:date="2020-12-10T23:18:19Z">
        <w:r>
          <w:rPr>
            <w:rFonts w:ascii="Roboto" w:hAnsi="Roboto"/>
          </w:rPr>
          <w:t>.</w:t>
          <w:rPrChange w:id="0" w:author="Autor desconocido" w:date="2020-12-11T01:30:31Z"/>
        </w:r>
      </w:ins>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rPr>
      </w:pPr>
      <w:r>
        <w:rPr>
          <w:rFonts w:ascii="Roboto" w:hAnsi="Roboto"/>
          <w:rPrChange w:id="0" w:author="Autor desconocido" w:date="2020-12-11T01:30:31Z"/>
        </w:rPr>
      </w:r>
    </w:p>
    <w:p>
      <w:pPr>
        <w:pStyle w:val="Normal"/>
        <w:bidi w:val="0"/>
        <w:rPr>
          <w:rFonts w:ascii="Roboto" w:hAnsi="Roboto"/>
          <w:del w:id="1687" w:author="Autor desconocido" w:date="2020-12-11T00:52:15Z"/>
        </w:rPr>
      </w:pPr>
      <w:del w:id="1686" w:author="Autor desconocido" w:date="2020-12-11T00:52:15Z">
        <w:r>
          <w:rPr>
            <w:rFonts w:ascii="Roboto" w:hAnsi="Roboto"/>
          </w:rPr>
        </w:r>
      </w:del>
    </w:p>
    <w:p>
      <w:pPr>
        <w:pStyle w:val="Normal"/>
        <w:bidi w:val="0"/>
        <w:rPr>
          <w:rFonts w:ascii="Times New Roman" w:hAnsi="Times New Roman"/>
          <w:del w:id="1689" w:author="Autor desconocido" w:date="2020-12-11T00:52:15Z"/>
        </w:rPr>
      </w:pPr>
      <w:del w:id="1688" w:author="Autor desconocido" w:date="2020-12-11T00:52:15Z">
        <w:r>
          <w:rPr/>
        </w:r>
      </w:del>
    </w:p>
    <w:p>
      <w:pPr>
        <w:pStyle w:val="Normal"/>
        <w:bidi w:val="0"/>
        <w:rPr>
          <w:rFonts w:ascii="Times New Roman" w:hAnsi="Times New Roman"/>
          <w:del w:id="1691" w:author="Autor desconocido" w:date="2020-12-11T00:52:15Z"/>
        </w:rPr>
      </w:pPr>
      <w:del w:id="1690" w:author="Autor desconocido" w:date="2020-12-11T00:52:15Z">
        <w:r>
          <w:rPr/>
        </w:r>
      </w:del>
    </w:p>
    <w:p>
      <w:pPr>
        <w:pStyle w:val="Normal"/>
        <w:bidi w:val="0"/>
        <w:spacing w:before="57" w:after="57"/>
        <w:rPr>
          <w:rFonts w:ascii="Roboto" w:hAnsi="Roboto"/>
        </w:rPr>
      </w:pPr>
      <w:r>
        <w:rPr>
          <w:rFonts w:ascii="Roboto" w:hAnsi="Roboto"/>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oboto">
    <w:charset w:val="01"/>
    <w:family w:val="auto"/>
    <w:pitch w:val="variable"/>
  </w:font>
  <w:font w:name="Bitter Medium">
    <w:charset w:val="01"/>
    <w:family w:val="auto"/>
    <w:pitch w:val="variable"/>
  </w:font>
  <w:font w:name="Bitter">
    <w:charset w:val="01"/>
    <w:family w:val="auto"/>
    <w:pitch w:val="variable"/>
  </w:font>
  <w:font w:name="Roboto Light">
    <w:charset w:val="01"/>
    <w:family w:val="auto"/>
    <w:pitch w:val="variable"/>
  </w:font>
  <w:font w:name="Roboto Thin">
    <w:charset w:val="01"/>
    <w:family w:val="auto"/>
    <w:pitch w:val="variable"/>
  </w:font>
  <w:font w:name="Calibri">
    <w:charset w:val="00"/>
    <w:family w:val="roman"/>
    <w:pitch w:val="variable"/>
  </w:font>
  <w:font w:name="Times New Roman">
    <w:charset w:val="00"/>
    <w:family w:val="auto"/>
    <w:pitch w:val="default"/>
  </w:font>
  <w:font w:name="Wingdings">
    <w:charset w:val="02"/>
    <w:family w:val="auto"/>
    <w:pitch w:val="variable"/>
  </w:font>
  <w:font w:name="OpenSymbol">
    <w:altName w:val="Arial Unicode MS"/>
    <w:charset w:val="01"/>
    <w:family w:val="auto"/>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revisionView w:insDel="0" w:formatting="0"/>
  <w:trackRevisions/>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E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57" w:after="57"/>
      <w:jc w:val="both"/>
    </w:pPr>
    <w:rPr>
      <w:rFonts w:ascii="Times New Roman" w:hAnsi="Times New Roman" w:eastAsia="NSimSun" w:cs="Arial"/>
      <w:color w:val="auto"/>
      <w:kern w:val="2"/>
      <w:sz w:val="24"/>
      <w:szCs w:val="24"/>
      <w:lang w:val="es-ES" w:eastAsia="zh-CN" w:bidi="hi-IN"/>
    </w:rPr>
  </w:style>
  <w:style w:type="paragraph" w:styleId="Ttulo1">
    <w:name w:val="Heading 1"/>
    <w:basedOn w:val="Ttulo"/>
    <w:next w:val="Cuerpodetexto"/>
    <w:qFormat/>
    <w:pPr>
      <w:numPr>
        <w:ilvl w:val="0"/>
        <w:numId w:val="1"/>
      </w:numPr>
      <w:spacing w:before="240" w:after="120"/>
      <w:outlineLvl w:val="0"/>
    </w:pPr>
    <w:rPr>
      <w:b/>
      <w:bCs/>
      <w:sz w:val="36"/>
      <w:szCs w:val="36"/>
    </w:rPr>
  </w:style>
  <w:style w:type="paragraph" w:styleId="Ttulo2">
    <w:name w:val="Heading 2"/>
    <w:basedOn w:val="Ttulo"/>
    <w:next w:val="Cuerpodetexto"/>
    <w:qFormat/>
    <w:pPr>
      <w:numPr>
        <w:ilvl w:val="1"/>
        <w:numId w:val="1"/>
      </w:numPr>
      <w:spacing w:before="200" w:after="120"/>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Vietas">
    <w:name w:val="Viñetas"/>
    <w:qFormat/>
    <w:rPr>
      <w:rFonts w:ascii="OpenSymbol" w:hAnsi="OpenSymbol" w:eastAsia="OpenSymbol" w:cs="OpenSymbol"/>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Separadordelndice">
    <w:name w:val="Separador del índice"/>
    <w:basedOn w:val="Ndice"/>
    <w:qFormat/>
    <w:pPr>
      <w:ind w:left="0" w:right="0" w:hanging="0"/>
    </w:pPr>
    <w:rPr/>
  </w:style>
  <w:style w:type="paragraph" w:styleId="Ndice3">
    <w:name w:val="Index 3"/>
    <w:basedOn w:val="Ndice"/>
    <w:pPr>
      <w:ind w:left="566" w:right="0" w:hanging="0"/>
    </w:pPr>
    <w:rPr/>
  </w:style>
  <w:style w:type="paragraph" w:styleId="Ndice2">
    <w:name w:val="Index 2"/>
    <w:basedOn w:val="Ndice"/>
    <w:pPr>
      <w:ind w:left="283" w:right="0" w:hanging="0"/>
    </w:pPr>
    <w:rPr/>
  </w:style>
  <w:style w:type="paragraph" w:styleId="Ndice1">
    <w:name w:val="Index 1"/>
    <w:basedOn w:val="Ndice"/>
    <w:pPr>
      <w:ind w:left="0" w:right="0" w:hanging="0"/>
    </w:pPr>
    <w:rPr/>
  </w:style>
  <w:style w:type="paragraph" w:styleId="Ttulodelndice">
    <w:name w:val="Index Heading"/>
    <w:basedOn w:val="Ttulo"/>
    <w:pPr>
      <w:suppressLineNumbers/>
      <w:ind w:left="0" w:right="0" w:hanging="0"/>
    </w:pPr>
    <w:rPr>
      <w:b/>
      <w:bCs/>
      <w:sz w:val="32"/>
      <w:szCs w:val="32"/>
    </w:rPr>
  </w:style>
  <w:style w:type="paragraph" w:styleId="Cabeceraypie">
    <w:name w:val="Cabecera y pie"/>
    <w:basedOn w:val="Normal"/>
    <w:qFormat/>
    <w:pPr>
      <w:suppressLineNumbers/>
      <w:tabs>
        <w:tab w:val="clear" w:pos="709"/>
        <w:tab w:val="center" w:pos="4819" w:leader="none"/>
        <w:tab w:val="right" w:pos="9638" w:leader="none"/>
      </w:tabs>
    </w:pPr>
    <w:rPr/>
  </w:style>
  <w:style w:type="paragraph" w:styleId="Cabecera">
    <w:name w:val="Header"/>
    <w:basedOn w:val="Cabeceraypie"/>
    <w:pPr>
      <w:suppressLineNumbers/>
    </w:pPr>
    <w:rPr/>
  </w:style>
  <w:style w:type="paragraph" w:styleId="Piedepgina">
    <w:name w:val="Footer"/>
    <w:basedOn w:val="Cabeceraypie"/>
    <w:pPr>
      <w:suppressLineNumbers/>
    </w:pPr>
    <w:rPr/>
  </w:style>
  <w:style w:type="paragraph" w:styleId="TOAHeading">
    <w:name w:val="TOA Heading"/>
    <w:basedOn w:val="Ttulodelndice"/>
    <w:qFormat/>
    <w:pPr>
      <w:suppressLineNumbers/>
      <w:ind w:left="0" w:right="0" w:hanging="0"/>
    </w:pPr>
    <w:rPr>
      <w:b/>
      <w:bCs/>
      <w:sz w:val="32"/>
      <w:szCs w:val="32"/>
    </w:rPr>
  </w:style>
  <w:style w:type="paragraph" w:styleId="Subttulo">
    <w:name w:val="Subtitle"/>
    <w:basedOn w:val="Ttulo"/>
    <w:next w:val="Cuerpodetexto"/>
    <w:qFormat/>
    <w:pPr>
      <w:spacing w:before="60" w:after="120"/>
      <w:jc w:val="center"/>
    </w:pPr>
    <w:rPr>
      <w:sz w:val="36"/>
      <w:szCs w:val="36"/>
    </w:rPr>
  </w:style>
  <w:style w:type="paragraph" w:styleId="Sumario1">
    <w:name w:val="TOC 1"/>
    <w:basedOn w:val="Ndice"/>
    <w:pPr>
      <w:tabs>
        <w:tab w:val="clear" w:pos="709"/>
        <w:tab w:val="right" w:pos="9638" w:leader="dot"/>
      </w:tabs>
      <w:ind w:left="0" w:right="0" w:hanging="0"/>
    </w:pPr>
    <w:rPr/>
  </w:style>
  <w:style w:type="paragraph" w:styleId="Sumario3">
    <w:name w:val="TOC 3"/>
    <w:basedOn w:val="Ndice"/>
    <w:pPr>
      <w:tabs>
        <w:tab w:val="clear" w:pos="709"/>
        <w:tab w:val="right" w:pos="9638" w:leader="dot"/>
      </w:tabs>
      <w:ind w:left="566" w:right="0" w:hanging="0"/>
    </w:pPr>
    <w:rPr/>
  </w:style>
  <w:style w:type="paragraph" w:styleId="Contenidodelatabla">
    <w:name w:val="Contenido de la tabla"/>
    <w:basedOn w:val="Normal"/>
    <w:qFormat/>
    <w:pPr>
      <w:suppressLineNumbers/>
    </w:pPr>
    <w:rPr/>
  </w:style>
  <w:style w:type="paragraph" w:styleId="LOnormal">
    <w:name w:val="LO-normal"/>
    <w:qFormat/>
    <w:pPr>
      <w:widowControl/>
      <w:suppressAutoHyphens w:val="true"/>
      <w:overflowPunct w:val="false"/>
      <w:bidi w:val="0"/>
      <w:spacing w:lineRule="auto" w:line="276" w:before="0" w:after="0"/>
      <w:jc w:val="left"/>
    </w:pPr>
    <w:rPr>
      <w:rFonts w:ascii="Liberation Serif" w:hAnsi="Liberation Serif" w:eastAsia="NSimSun" w:cs="Arial"/>
      <w:color w:val="auto"/>
      <w:kern w:val="2"/>
      <w:sz w:val="24"/>
      <w:szCs w:val="24"/>
      <w:lang w:val="es-ES"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https://ikastaroak.birt.eus/edu/argitalpen/backupa/20200331/1920k/es/DAM/DI/DI02/es_DAM_DI02_Contenidos/website_63_elementos_interactivos_de_la_interfaz_de_usuario.html" TargetMode="External"/><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yperlink" Target="https://ikastaroak.birt.eus/edu/argitalpen/backupa/20200331/1920k/es/DAM/DI/DI02/es_DAM_DI02_Contenidos/website_63_elementos_interactivos_de_la_interfaz_de_usuario.html"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yperlink" Target="https://www.yeeply.com/blog/diseno-de-apps-la-importancia-de-la-tipografia/"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hyperlink" Target="https://youtu.be/IyQQmh3IJYA" TargetMode="External"/><Relationship Id="rId35" Type="http://schemas.openxmlformats.org/officeDocument/2006/relationships/hyperlink" Target="https://youtu.be/ml7F5kM1rQ0" TargetMode="External"/><Relationship Id="rId36" Type="http://schemas.openxmlformats.org/officeDocument/2006/relationships/image" Target="media/image30.png"/><Relationship Id="rId37" Type="http://schemas.openxmlformats.org/officeDocument/2006/relationships/hyperlink" Target="https://www.facilcloud.com/noticias/sql-vs-nosql-which-one-should-i-use/" TargetMode="External"/><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hyperlink" Target="https://es.wikipedia.org/wiki/Diagrama_de_clases"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TotalTime>
  <Application>LibreOffice/7.0.3.1$Windows_X86_64 LibreOffice_project/d7547858d014d4cf69878db179d326fc3483e082</Application>
  <Pages>36</Pages>
  <Words>3388</Words>
  <Characters>18294</Characters>
  <CharactersWithSpaces>21545</CharactersWithSpaces>
  <Paragraphs>346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2020-12-10T22:36:02Z</dcterms:created>
  <dc:creator/>
  <dc:description/>
  <dc:language>es-ES</dc:language>
  <cp:lastModifiedBy/>
  <dcterms:modified xsi:type="dcterms:W3CDTF">2020-12-11T01:47:43Z</dcterms:modified>
  <cp:revision>24</cp:revision>
  <dc:subject/>
  <dc:title/>
</cp:coreProperties>
</file>